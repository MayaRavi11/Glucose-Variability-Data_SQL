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jc w:val="center"/>
        <w:rPr>
          <w:rFonts w:ascii="Quattrocento Sans" w:cs="Quattrocento Sans" w:eastAsia="Quattrocento Sans" w:hAnsi="Quattrocento Sans"/>
          <w:b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1"/>
          <w:color w:val="000000"/>
          <w:sz w:val="28"/>
          <w:szCs w:val="28"/>
          <w:u w:val="single"/>
          <w:rtl w:val="0"/>
        </w:rPr>
        <w:t xml:space="preserve">HACKATHON QUERIES (1-80)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rFonts w:ascii="Arial" w:cs="Arial" w:eastAsia="Arial" w:hAnsi="Arial"/>
          <w:color w:val="000000"/>
          <w:sz w:val="20"/>
          <w:szCs w:val="20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Write a query to get a list of patients with event type of EGV and glucose (mgdl) greater than 155 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006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630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30"/>
        <w:tblGridChange w:id="0">
          <w:tblGrid>
            <w:gridCol w:w="863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Select distinct patient IDs, first names, and last names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firstname,</w:t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</w:t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demographics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dexcom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dx</w:t>
            </w:r>
          </w:p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eventtype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et</w:t>
            </w:r>
          </w:p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et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id</w:t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et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event_type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'EGV'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'EGV' events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155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glucose &gt; 155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patientid;              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Order results by patient 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ind w:right="-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ab/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ab/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729288" cy="2447925"/>
            <wp:effectExtent b="12700" l="12700" r="12700" t="12700"/>
            <wp:docPr id="207212518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24479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How many patients consumed meals with at least 20 grams of protein in it?</w:t>
      </w:r>
    </w:p>
    <w:sdt>
      <w:sdtPr>
        <w:tag w:val="goog_rdk_2"/>
      </w:sdtPr>
      <w:sdtContent>
        <w:p w:rsidR="00000000" w:rsidDel="00000000" w:rsidP="00000000" w:rsidRDefault="00000000" w:rsidRPr="00000000" w14:paraId="00000024">
          <w:pPr>
            <w:ind w:left="720" w:firstLine="0"/>
            <w:rPr>
              <w:ins w:author="Auxilia Rani" w:id="0" w:date="2023-10-09T10:47:53Z"/>
              <w:b w:val="1"/>
              <w:color w:val="000000"/>
              <w:sz w:val="22"/>
              <w:szCs w:val="22"/>
              <w:highlight w:val="yellow"/>
            </w:rPr>
          </w:pPr>
          <w:sdt>
            <w:sdtPr>
              <w:tag w:val="goog_rdk_1"/>
            </w:sdtPr>
            <w:sdtContent>
              <w:ins w:author="Auxilia Rani" w:id="0" w:date="2023-10-09T10:47:53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25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026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30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30"/>
        <w:tblGridChange w:id="0">
          <w:tblGrid>
            <w:gridCol w:w="863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Create an index named 'idx_tmp' on the 'foodlog' table to potentially optimize queries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involving the 'protein' and 'patientid' columns.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INDEX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idx_tmp</w:t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foodlog(protein, patientid);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the count of distinct patient IDs (num_patients) from the 'foodlog' table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where the 'protein' value is greater than or equal to 20.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COUNT(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num_patients</w:t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</w:t>
            </w:r>
          </w:p>
          <w:p w:rsidR="00000000" w:rsidDel="00000000" w:rsidP="00000000" w:rsidRDefault="00000000" w:rsidRPr="00000000" w14:paraId="00000031">
            <w:pPr>
              <w:spacing w:line="265.9090909090909" w:lineRule="auto"/>
              <w:ind w:right="-360"/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protein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i w:val="1"/>
                <w:color w:val="60a0b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ind w:firstLine="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72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OUTPUT:</w:t>
      </w:r>
    </w:p>
    <w:sdt>
      <w:sdtPr>
        <w:tag w:val="goog_rdk_4"/>
      </w:sdtPr>
      <w:sdtContent>
        <w:p w:rsidR="00000000" w:rsidDel="00000000" w:rsidP="00000000" w:rsidRDefault="00000000" w:rsidRPr="00000000" w14:paraId="00000035">
          <w:pPr>
            <w:ind w:firstLine="720"/>
            <w:rPr>
              <w:b w:val="1"/>
              <w:sz w:val="22"/>
              <w:szCs w:val="22"/>
              <w:highlight w:val="yellow"/>
              <w:rPrChange w:author="Auxilia Rani" w:id="1" w:date="2023-10-09T10:49:00Z">
                <w:rPr>
                  <w:rFonts w:ascii="Arial" w:cs="Arial" w:eastAsia="Arial" w:hAnsi="Arial"/>
                  <w:color w:val="000000"/>
                  <w:sz w:val="20"/>
                  <w:szCs w:val="20"/>
                  <w:highlight w:val="yellow"/>
                </w:rPr>
              </w:rPrChange>
            </w:rPr>
          </w:pPr>
          <w:sdt>
            <w:sdtPr>
              <w:tag w:val="goog_rdk_3"/>
            </w:sdtPr>
            <w:sdtContent>
              <w:r w:rsidDel="00000000" w:rsidR="00000000" w:rsidRPr="00000000">
                <w:rPr>
                  <w:rtl w:val="0"/>
                </w:rPr>
              </w:r>
            </w:sdtContent>
          </w:sdt>
        </w:p>
      </w:sdtContent>
    </w:sdt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614988" cy="2456557"/>
            <wp:effectExtent b="12700" l="12700" r="12700" t="12700"/>
            <wp:docPr id="207212518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24565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Who consumed maximum calories during dinner? (assuming the dinner time is 6pm-8pm)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047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630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30"/>
        <w:tblGridChange w:id="0">
          <w:tblGrid>
            <w:gridCol w:w="863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patientid,</w:t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 MAX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(calorie)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max_calorie</w:t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foodlog</w:t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18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evening hours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patientid</w:t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max_calorie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Sort by maximum calorie intake in descending order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the top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ind w:right="-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right="-360" w:firstLine="72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057">
      <w:pPr>
        <w:ind w:right="-360" w:firstLine="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576888" cy="2600325"/>
            <wp:effectExtent b="12700" l="12700" r="12700" t="12700"/>
            <wp:docPr id="20721251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600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Which patient showed a high level of stress on most days recorded for him/her?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068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           </w:t>
            </w:r>
          </w:p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COUNT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high_stress_days</w:t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               </w:t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                </w:t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mean_eda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40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EDA &gt; 40 (high stress)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HR &gt; 100 (high stress)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high_stress_days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Order by the count of high-stress days in descending order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        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the patient with the highest count of high-stress days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270" w:right="-360" w:firstLine="72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07D">
      <w:pP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472113" cy="2600325"/>
            <wp:effectExtent b="12700" l="12700" r="12700" t="12700"/>
            <wp:docPr id="207212518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600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sdt>
        <w:sdtPr>
          <w:tag w:val="goog_rdk_5"/>
        </w:sdtPr>
        <w:sdtContent>
          <w:r w:rsidDel="00000000" w:rsidR="00000000" w:rsidRPr="00000000">
            <w:rPr>
              <w:b w:val="1"/>
              <w:color w:val="000000"/>
              <w:sz w:val="22"/>
              <w:szCs w:val="22"/>
              <w:rtl w:val="0"/>
              <w:rPrChange w:author="Auxilia Rani" w:id="2" w:date="2023-10-09T10:50:45Z">
                <w:rPr>
                  <w:rFonts w:ascii="Quattrocento Sans" w:cs="Quattrocento Sans" w:eastAsia="Quattrocento Sans" w:hAnsi="Quattrocento Sans"/>
                  <w:color w:val="000000"/>
                  <w:sz w:val="20"/>
                  <w:szCs w:val="20"/>
                </w:rPr>
              </w:rPrChange>
            </w:rPr>
            <w:t xml:space="preserve">Output</w:t>
          </w:r>
        </w:sdtContent>
      </w:sdt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: No values are returned as there is no patient considering EDA&gt;40 and mean HR &gt;100.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color w:val="000000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Based on mean HR and HRV alone, which patient would be considered least healthy?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089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Heart Rate Variability (HRV) and Mean Heart Rate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PatientHealth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ROUND(((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rmssd_ms)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numeric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COUNT(ibi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rmssd_ms))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numeric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hrv,</w:t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ROUND(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AVG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numeric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mean_hr</w:t>
            </w:r>
          </w:p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ibi</w:t>
            </w:r>
          </w:p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Find patients with abnormal HRV or Mean Heart Rate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            </w:t>
            </w:r>
          </w:p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hrv,          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Heart Rate Variability (HRV)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mean_hr               </w:t>
            </w:r>
          </w:p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PatientHealth</w:t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hrv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abnormal HRV values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mean_hr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mean_hr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abnormal Mean Heart Rate values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hrv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mean_hr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Order by HRV and Mean Heart Rate in ascending order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        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the patient with the most significant abnormalities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334000" cy="2062163"/>
            <wp:effectExtent b="12700" l="12700" r="12700" t="12700"/>
            <wp:docPr id="207212518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621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Create a table that stores any Patient Demographics of your choice as the parent table. Create a child table that contains max_EDA and mean_HR per patient and inherits all columns from the parent table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0AD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TABLE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Patient_Demographics (</w:t>
            </w:r>
          </w:p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gender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VARCHAR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firstname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VARCHAR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lastname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VARCHAR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patientid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PRIMARY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KEY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dob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hba1c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FLOAT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Create a table for patient statistics, inheriting the structure from Patient_Demographics and including maximum EDA (max_EDA) and mean heart rate (mean_HR).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TABLE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Patient_Statistics (</w:t>
            </w:r>
          </w:p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max_EDA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FLOAT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mean_HR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FLOAT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INHERITS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(Patient_Demographics);</w:t>
            </w:r>
          </w:p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all records from the Patient_Statistics table.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Patient_Statistics;</w:t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Drop the Patient_Statistics table.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--DROP TABLE IF EXISTS Patient_Statistics;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Drop the Patient_Demographics table.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--DROP TABLE IF EXISTS Patient_Demographics;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486400" cy="1900238"/>
            <wp:effectExtent b="12700" l="12700" r="12700" t="12700"/>
            <wp:docPr id="207212519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02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What percentage of the dataset is male vs what percentage is female?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0CD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gender distribution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gender,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Gender category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ROUND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((COUNT(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DECIMAL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gender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NULL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percentage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the percentage of each gender category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</w:p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gender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NULL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Exclude NULL gender entries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gender;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Group by gender for distribution analysis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548313" cy="2447925"/>
            <wp:effectExtent b="12700" l="12700" r="12700" t="12700"/>
            <wp:docPr id="207212518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24479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Which patient has the highest max eda?</w:t>
      </w:r>
    </w:p>
    <w:p w:rsidR="00000000" w:rsidDel="00000000" w:rsidP="00000000" w:rsidRDefault="00000000" w:rsidRPr="00000000" w14:paraId="000000EB">
      <w:pP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0ED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the patient with the highest maximum Electrodermal Activity (EDA).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firstname,</w:t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lastname,</w:t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max_eda</w:t>
            </w:r>
          </w:p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INNER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</w:p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424488" cy="2466975"/>
            <wp:effectExtent b="12700" l="12700" r="12700" t="12700"/>
            <wp:docPr id="207212519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4669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Display details of the prediabetic patients.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QUERY:</w:t>
      </w:r>
    </w:p>
    <w:p w:rsidR="00000000" w:rsidDel="00000000" w:rsidP="00000000" w:rsidRDefault="00000000" w:rsidRPr="00000000" w14:paraId="00000110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patient demographics for individuals with HbA1c levels between 5.7 and 6.4.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hba1c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5.7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hba1c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6.4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OUTPUT: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538788" cy="2466975"/>
            <wp:effectExtent b="12700" l="12700" r="12700" t="12700"/>
            <wp:docPr id="207212519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4669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List the patients that fall into the highest EDA category by name, gender and age</w:t>
      </w:r>
    </w:p>
    <w:p w:rsidR="00000000" w:rsidDel="00000000" w:rsidP="00000000" w:rsidRDefault="00000000" w:rsidRPr="00000000" w14:paraId="0000012F">
      <w:pP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right="-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ab/>
        <w:t xml:space="preserve">    QUERY:</w:t>
      </w:r>
    </w:p>
    <w:p w:rsidR="00000000" w:rsidDel="00000000" w:rsidP="00000000" w:rsidRDefault="00000000" w:rsidRPr="00000000" w14:paraId="00000131">
      <w:pP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patient demographics, age, gender, and maximum Electrodermal Activity (EDA)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for individuals whose average maximum EDA is equal to or greater than 10.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firstname,</w:t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lastname,</w:t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gender,</w:t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YEAR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age,</w:t>
            </w:r>
          </w:p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mec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max_eda</w:t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MAX(e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max_eda)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max_eda</w:t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HAVING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        AVG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max_eda)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Adjust this threshold if necessary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mec</w:t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mec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mec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OUTPUT: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534025" cy="2178174"/>
            <wp:effectExtent b="12700" l="12700" r="12700" t="12700"/>
            <wp:docPr id="207212519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781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 Here threshold is set to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How many patients have names starting with 'A'?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153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Count patients with first names starting with 'A' and group by first name.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total_patients, firstname</w:t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firstname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'A%'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firstname;</w:t>
            </w:r>
          </w:p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OUTPUT: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386388" cy="2658666"/>
            <wp:effectExtent b="12700" l="12700" r="12700" t="12700"/>
            <wp:docPr id="207212519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65866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Show the distribution of patients across age.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174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Count patients in different age groups and categorize them accordingly.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19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'0-19'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39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'20-39'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40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59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'40-59'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79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'60-79'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'80+'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age_group,</w:t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COUNT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patient_count</w:t>
            </w:r>
          </w:p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        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YEAR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dob))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</w:t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</w:p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dob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NULL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Exclude rows with NULL date of birth (dob)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age_data</w:t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age_group</w:t>
            </w:r>
          </w:p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age_group;</w:t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462588" cy="2466975"/>
            <wp:effectExtent b="12700" l="12700" r="12700" t="12700"/>
            <wp:docPr id="207212519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4669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Display the Date and Time in 2 separate columns for the patient who consumed only Egg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720" w:firstLine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the date and time of food entries for 'Egg' consumption.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patientid, datetime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datetime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TIME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Time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logged_food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'Egg'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OUTPUT: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253038" cy="2724150"/>
            <wp:effectExtent b="12700" l="12700" r="12700" t="12700"/>
            <wp:docPr id="207212519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7241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Display list of patients along with the gender and hba1c for whom the glucose value is null.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1B6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Identify patients with missing glucose data.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gender,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</w:t>
            </w:r>
          </w:p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d</w:t>
            </w:r>
          </w:p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 dx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NULL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OUTPUT: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295900" cy="2224543"/>
            <wp:effectExtent b="12700" l="12700" r="12700" t="12700"/>
            <wp:docPr id="207212519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2454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Rank patients in descending order of Max blood glucose value per day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1D9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Rank patients based on their maximum glucose levels recorded per day.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max_glucose_per_day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</w:t>
            </w:r>
          </w:p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datestamp,</w:t>
            </w:r>
          </w:p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 MAX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(glucose_value_mgdl)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max_glucose</w:t>
            </w:r>
          </w:p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</w:t>
            </w:r>
          </w:p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glucose_value_mgdl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NULL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patientid, datestamp</w:t>
            </w:r>
          </w:p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patientid,</w:t>
            </w:r>
          </w:p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 MAX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(datestamp)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datestamp,</w:t>
            </w:r>
          </w:p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MAX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(max_glucose)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max_glucose,</w:t>
            </w:r>
          </w:p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  RANK()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OVER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MAX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(max_glucose)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glucose_rank</w:t>
            </w:r>
          </w:p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max_glucose_per_day</w:t>
            </w:r>
          </w:p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</w:t>
            </w:r>
          </w:p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max_glucose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Sort max_glucose in descending order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0" w:right="-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 OUTPUT:</w:t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372100" cy="2456781"/>
            <wp:effectExtent b="12700" l="12700" r="12700" t="12700"/>
            <wp:docPr id="207212519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5678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Assuming the IBI per patient is for every 10 milliseconds, calculate Patient-wise HRV from RMSSD.</w:t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72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1FB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360.0" w:type="dxa"/>
        <w:jc w:val="left"/>
        <w:tblInd w:w="9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0"/>
        <w:tblGridChange w:id="0">
          <w:tblGrid>
            <w:gridCol w:w="836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and round Heart Rate Variability (HRV) for each patient.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   ROUND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(((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SUM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rmssd_ms)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numeric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8d3380"/>
                <w:sz w:val="22"/>
                <w:szCs w:val="22"/>
                <w:rtl w:val="0"/>
              </w:rPr>
              <w:t xml:space="preserve">COUNT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rmssd_ms))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numeric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</w:t>
            </w:r>
          </w:p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ibi</w:t>
            </w:r>
          </w:p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ind w:right="-360"/>
              <w:rPr>
                <w:b w:val="1"/>
                <w:color w:val="000000"/>
                <w:sz w:val="22"/>
                <w:szCs w:val="2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right="-360" w:firstLine="72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990" w:right="-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610225" cy="2005013"/>
            <wp:effectExtent b="12700" l="12700" r="12700" t="12700"/>
            <wp:docPr id="207212519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050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right="-360" w:firstLine="27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right="-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right="-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17. What is the % of total daily calories consumed by patient 14 after 3pm Vs Before 3pm?</w:t>
      </w:r>
    </w:p>
    <w:p w:rsidR="00000000" w:rsidDel="00000000" w:rsidP="00000000" w:rsidRDefault="00000000" w:rsidRPr="00000000" w14:paraId="0000021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21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b w:val="1"/>
          <w:i w:val="1"/>
          <w:color w:val="60a0b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rPr>
          <w:b w:val="1"/>
          <w:i w:val="1"/>
          <w:color w:val="60a0b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rHeight w:val="4175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1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/*Calculates the percent of total daily calories Using Subqueries 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</w:p>
          <w:p w:rsidR="00000000" w:rsidDel="00000000" w:rsidP="00000000" w:rsidRDefault="00000000" w:rsidRPr="00000000" w14:paraId="0000022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(datetime)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log_date,</w:t>
            </w:r>
          </w:p>
          <w:p w:rsidR="00000000" w:rsidDel="00000000" w:rsidP="00000000" w:rsidRDefault="00000000" w:rsidRPr="00000000" w14:paraId="00000223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SUM(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calorie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calories_after_3pm,</w:t>
            </w:r>
          </w:p>
          <w:p w:rsidR="00000000" w:rsidDel="00000000" w:rsidP="00000000" w:rsidRDefault="00000000" w:rsidRPr="00000000" w14:paraId="00000224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SUM(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calorie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calories_before_3pm,</w:t>
            </w:r>
          </w:p>
          <w:p w:rsidR="00000000" w:rsidDel="00000000" w:rsidP="00000000" w:rsidRDefault="00000000" w:rsidRPr="00000000" w14:paraId="0000022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SUM(calorie)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total_calories,</w:t>
            </w:r>
          </w:p>
          <w:p w:rsidR="00000000" w:rsidDel="00000000" w:rsidP="00000000" w:rsidRDefault="00000000" w:rsidRPr="00000000" w14:paraId="0000022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ROUND((SUM(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calorie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SUM(calorie))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percentage_after_3pm,</w:t>
            </w:r>
          </w:p>
          <w:p w:rsidR="00000000" w:rsidDel="00000000" w:rsidP="00000000" w:rsidRDefault="00000000" w:rsidRPr="00000000" w14:paraId="00000227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ROUND((SUM(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calorie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SUM(calorie))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percentage_before_3pm</w:t>
            </w:r>
          </w:p>
          <w:p w:rsidR="00000000" w:rsidDel="00000000" w:rsidP="00000000" w:rsidRDefault="00000000" w:rsidRPr="00000000" w14:paraId="00000228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</w:p>
          <w:p w:rsidR="00000000" w:rsidDel="00000000" w:rsidP="00000000" w:rsidRDefault="00000000" w:rsidRPr="00000000" w14:paraId="00000229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14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log_date</w:t>
            </w:r>
          </w:p>
          <w:p w:rsidR="00000000" w:rsidDel="00000000" w:rsidP="00000000" w:rsidRDefault="00000000" w:rsidRPr="00000000" w14:paraId="0000022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60a0b0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log_date;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C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22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10263" cy="2867931"/>
            <wp:effectExtent b="12700" l="12700" r="12700" t="12700"/>
            <wp:docPr id="207212520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286793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18</w:t>
      </w:r>
      <w:r w:rsidDel="00000000" w:rsidR="00000000" w:rsidRPr="00000000">
        <w:rPr>
          <w:b w:val="1"/>
          <w:sz w:val="22"/>
          <w:szCs w:val="22"/>
          <w:rtl w:val="0"/>
        </w:rPr>
        <w:t xml:space="preserve">. </w:t>
      </w: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Display 5 random patients with HbA1c less than 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238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/*This Query Randomly displays 5 patients info where hba1c &lt; 6 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patientid,hba1c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</w:t>
            </w:r>
          </w:p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hba1c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RANDOM() </w:t>
            </w:r>
          </w:p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3F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243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895975" cy="2952452"/>
            <wp:effectExtent b="12700" l="12700" r="12700" t="12700"/>
            <wp:docPr id="207212520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95245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19. Generate a random series of data using any column from any table as the 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257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rHeight w:val="2357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/*Firstly Deleted records if already present Then inserted data using patientid from demographics table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  and generate_series function 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DELETE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</w:t>
            </w:r>
          </w:p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17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18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19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));</w:t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 xml:space="preserve">  INSERT INTO demographics(patientid) VALUES (generate_series(17,20));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 xml:space="preserve">  SELECT * FROM demographics WHERE patientid IN (17,18,19,20);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264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20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20. Display the foods consumed by the youngest patient</w:t>
      </w:r>
      <w:r w:rsidDel="00000000" w:rsidR="00000000" w:rsidRPr="00000000">
        <w:rPr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73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275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08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85"/>
        <w:tblGridChange w:id="0">
          <w:tblGrid>
            <w:gridCol w:w="908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/*Used sub-query to extract the youngest age of patient from demographics table*/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patientid,foodlog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logged_food </w:t>
            </w:r>
          </w:p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</w:p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</w:t>
            </w:r>
          </w:p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'YEAR'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,dob)) </w:t>
            </w:r>
          </w:p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27F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0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283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20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right="-72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27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Identify the patients that has letter 'h' in their first name and print the last letter of their first name.</w:t>
      </w:r>
    </w:p>
    <w:p w:rsidR="00000000" w:rsidDel="00000000" w:rsidP="00000000" w:rsidRDefault="00000000" w:rsidRPr="00000000" w14:paraId="0000029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294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8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85"/>
        <w:tblGridChange w:id="0">
          <w:tblGrid>
            <w:gridCol w:w="908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/*Identified the required patients using like and RIGHT function*/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patientid,firstname,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RIGHT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(firstname,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LastLetterOfFirstname</w:t>
            </w:r>
          </w:p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</w:t>
            </w:r>
          </w:p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firstname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'h%'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firstname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'%h'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firstname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'%h%'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9C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2A0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7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22. Calculate the time spent by each patient outside the recommended blood glucose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tbl>
      <w:tblPr>
        <w:tblStyle w:val="Table2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rHeight w:val="6843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glucose_duration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2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demographics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datestamp,</w:t>
            </w:r>
          </w:p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glucose_value_mgdl,</w:t>
            </w:r>
          </w:p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(EPOCH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LEAD(dexcom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OVER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PARTITION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datestamp)</w:t>
            </w:r>
          </w:p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datestamp)</w:t>
            </w:r>
          </w:p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)</w:t>
            </w:r>
          </w:p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duration_outside_range_in_secs</w:t>
            </w:r>
          </w:p>
          <w:p w:rsidR="00000000" w:rsidDel="00000000" w:rsidP="00000000" w:rsidRDefault="00000000" w:rsidRPr="00000000" w14:paraId="000002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demographics</w:t>
            </w:r>
          </w:p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dexcom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)</w:t>
            </w:r>
          </w:p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patientid,</w:t>
            </w:r>
          </w:p>
          <w:p w:rsidR="00000000" w:rsidDel="00000000" w:rsidP="00000000" w:rsidRDefault="00000000" w:rsidRPr="00000000" w14:paraId="000002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(SUM(duration_outside_range_in_secs)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60.0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integer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time_spent_outside_range_in_minutes</w:t>
            </w:r>
          </w:p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glucose_duration</w:t>
            </w:r>
          </w:p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patientid;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D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2C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198142"/>
            <wp:effectExtent b="12700" l="12700" r="12700" t="12700"/>
            <wp:docPr id="207212517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14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23. Show the time in minutes recorded by the Dexcom for every patient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2D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rHeight w:val="1583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(datestamp),patientid,</w:t>
            </w:r>
          </w:p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SUM(FLOOR(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(EPOCH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datestamp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timestamp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::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time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TimeInMinutes</w:t>
            </w:r>
          </w:p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</w:t>
            </w:r>
          </w:p>
          <w:p w:rsidR="00000000" w:rsidDel="00000000" w:rsidP="00000000" w:rsidRDefault="00000000" w:rsidRPr="00000000" w14:paraId="000002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patientid,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(datestamp)</w:t>
            </w:r>
          </w:p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patientid,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(datestamp);</w:t>
            </w:r>
          </w:p>
          <w:p w:rsidR="00000000" w:rsidDel="00000000" w:rsidP="00000000" w:rsidRDefault="00000000" w:rsidRPr="00000000" w14:paraId="000002DB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C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2DD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2D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24. List all the food eaten by patient Phill Collins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2F3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logged_food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 </w:t>
            </w:r>
          </w:p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</w:p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'Phill'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'Collins'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2F9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A">
      <w:pPr>
        <w:ind w:left="360"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2FC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7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25. Create a stored procedure to delete the min_EDA column in the table EDA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31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/*Created a dummy column and copied the values of min_EDA to dummy before deleting it.*/</w:t>
            </w:r>
          </w:p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/*ALTER TABLE eda ADD COLUMN dummy real default 0;</w:t>
            </w:r>
          </w:p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UPDATE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eda</w:t>
            </w:r>
          </w:p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SET dummy = min_EDA; *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/</w:t>
            </w:r>
          </w:p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CREATE 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OR REPLACE PROCEDURE DELmin_EDA()</w:t>
            </w:r>
          </w:p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language plpgsql</w:t>
            </w:r>
          </w:p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AS $$</w:t>
            </w:r>
          </w:p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BEGIN</w:t>
            </w:r>
          </w:p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ALTER TABLE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ed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 DROP COLUMN min_EDA; </w:t>
            </w:r>
          </w:p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END</w:t>
            </w:r>
          </w:p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$$;</w:t>
            </w:r>
          </w:p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CALL DELmin_EDA(); -- Call the procedure</w:t>
            </w:r>
          </w:p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 SELECT 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eda.min_eda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FROM eda; --To check if the column min_eda got deleted</w:t>
            </w:r>
          </w:p>
          <w:p w:rsidR="00000000" w:rsidDel="00000000" w:rsidP="00000000" w:rsidRDefault="00000000" w:rsidRPr="00000000" w14:paraId="000003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5">
      <w:pPr>
        <w:spacing w:after="240" w:before="240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</w:t>
      </w:r>
      <w:r w:rsidDel="00000000" w:rsidR="00000000" w:rsidRPr="00000000">
        <w:rPr>
          <w:b w:val="1"/>
          <w:color w:val="7030a0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326">
      <w:pPr>
        <w:spacing w:after="240" w:before="240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114300" distT="114300" distL="114300" distR="114300">
            <wp:extent cx="5605463" cy="1971675"/>
            <wp:effectExtent b="12700" l="12700" r="12700" t="12700"/>
            <wp:docPr id="207212517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19716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spacing w:after="240" w:before="240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114300" distT="114300" distL="114300" distR="114300">
            <wp:extent cx="5776913" cy="1190625"/>
            <wp:effectExtent b="12700" l="12700" r="12700" t="12700"/>
            <wp:docPr id="20721251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1"/>
                    <a:srcRect b="0" l="0" r="0" t="15758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11906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26. When is the most common time of day for people to consume spinach?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32D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ab/>
      </w:r>
      <w:r w:rsidDel="00000000" w:rsidR="00000000" w:rsidRPr="00000000">
        <w:rPr>
          <w:rtl w:val="0"/>
        </w:rPr>
      </w:r>
    </w:p>
    <w:tbl>
      <w:tblPr>
        <w:tblStyle w:val="Table26"/>
        <w:tblW w:w="9675.0" w:type="dxa"/>
        <w:jc w:val="left"/>
        <w:tblInd w:w="40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675"/>
        <w:tblGridChange w:id="0">
          <w:tblGrid>
            <w:gridCol w:w="967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/*SELECT datetime,patientid FROM foodlog WHERE logged_food= 'Spinach'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  Spinach is consumed three times during afternoon(12:45 - 14:00)*/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9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'Morning'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'Afternoon'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18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'Evening'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18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'NIGHT'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'LATENIGHT'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consumption_time,</w:t>
            </w:r>
          </w:p>
          <w:p w:rsidR="00000000" w:rsidDel="00000000" w:rsidP="00000000" w:rsidRDefault="00000000" w:rsidRPr="00000000" w14:paraId="000003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total_consumption </w:t>
            </w:r>
          </w:p>
          <w:p w:rsidR="00000000" w:rsidDel="00000000" w:rsidP="00000000" w:rsidRDefault="00000000" w:rsidRPr="00000000" w14:paraId="000003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foodlog</w:t>
            </w:r>
          </w:p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logged_food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'Spinach'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consumption_time</w:t>
            </w:r>
          </w:p>
          <w:p w:rsidR="00000000" w:rsidDel="00000000" w:rsidP="00000000" w:rsidRDefault="00000000" w:rsidRPr="00000000" w14:paraId="000003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total_consumption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42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3">
      <w:pPr>
        <w:ind w:left="360"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345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886450" cy="2501106"/>
            <wp:effectExtent b="12700" l="12700" r="12700" t="12700"/>
            <wp:docPr id="207212518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0110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27. Classify each patient based on their HRV range as high, low or normal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34B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240.0" w:type="dxa"/>
        <w:jc w:val="left"/>
        <w:tblInd w:w="3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0"/>
        <w:tblGridChange w:id="0">
          <w:tblGrid>
            <w:gridCol w:w="924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CTE_hrv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</w:p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(patientid),AVG(rmssd_ms)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 </w:t>
            </w:r>
          </w:p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</w:t>
            </w:r>
          </w:p>
          <w:p w:rsidR="00000000" w:rsidDel="00000000" w:rsidP="00000000" w:rsidRDefault="00000000" w:rsidRPr="00000000" w14:paraId="000003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</w:t>
            </w:r>
          </w:p>
          <w:p w:rsidR="00000000" w:rsidDel="00000000" w:rsidP="00000000" w:rsidRDefault="00000000" w:rsidRPr="00000000" w14:paraId="000003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)</w:t>
            </w:r>
          </w:p>
          <w:p w:rsidR="00000000" w:rsidDel="00000000" w:rsidP="00000000" w:rsidRDefault="00000000" w:rsidRPr="00000000" w14:paraId="000003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CTE_hrv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3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(</w:t>
            </w:r>
          </w:p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CTE_hrv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hrv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'HIGH'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CTE_hrv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hrv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CTE_hrv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hrv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'NORMAL'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'LOW'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) HRVRangeStatus</w:t>
            </w:r>
          </w:p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CTE_hrv;</w:t>
            </w:r>
          </w:p>
          <w:p w:rsidR="00000000" w:rsidDel="00000000" w:rsidP="00000000" w:rsidRDefault="00000000" w:rsidRPr="00000000" w14:paraId="0000035A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B">
      <w:pPr>
        <w:ind w:left="360"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ind w:left="360"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35E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8363" cy="2990850"/>
            <wp:effectExtent b="0" l="0" r="0" t="0"/>
            <wp:docPr id="207212518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28. List full name of all patients with 'an' in either their first or last names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QUERY:</w:t>
      </w:r>
    </w:p>
    <w:p w:rsidR="00000000" w:rsidDel="00000000" w:rsidP="00000000" w:rsidRDefault="00000000" w:rsidRPr="00000000" w14:paraId="0000036A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8925.0" w:type="dxa"/>
        <w:jc w:val="left"/>
        <w:tblInd w:w="4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25"/>
        <w:tblGridChange w:id="0">
          <w:tblGrid>
            <w:gridCol w:w="892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/*Combined first and last name te get full name of patients and used Like to get the result*/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 </w:t>
            </w:r>
          </w:p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firstname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 '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fullname </w:t>
            </w:r>
          </w:p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</w:p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firstname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'%an'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firstname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'an%'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firstname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'%an%'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lastname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'%an'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lastname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'an%'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lastname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'%an%'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72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OUTPUT:</w:t>
      </w:r>
    </w:p>
    <w:p w:rsidR="00000000" w:rsidDel="00000000" w:rsidP="00000000" w:rsidRDefault="00000000" w:rsidRPr="00000000" w14:paraId="0000037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ind w:firstLine="72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     </w:t>
      </w: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624513" cy="2886075"/>
            <wp:effectExtent b="12700" l="12700" r="12700" t="12700"/>
            <wp:docPr id="207212518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28860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29. Display a pie chart of gender vs average HbA1c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38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gender,AVG(hba1c)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</w:p>
          <w:p w:rsidR="00000000" w:rsidDel="00000000" w:rsidP="00000000" w:rsidRDefault="00000000" w:rsidRPr="00000000" w14:paraId="000003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gender;</w:t>
            </w:r>
          </w:p>
          <w:p w:rsidR="00000000" w:rsidDel="00000000" w:rsidP="00000000" w:rsidRDefault="00000000" w:rsidRPr="00000000" w14:paraId="0000038C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38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614988" cy="2181225"/>
            <wp:effectExtent b="12700" l="12700" r="12700" t="12700"/>
            <wp:docPr id="207212518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5"/>
                    <a:srcRect b="5466" l="24358" r="0" t="40691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21812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6034088" cy="2171700"/>
            <wp:effectExtent b="12700" l="12700" r="12700" t="12700"/>
            <wp:docPr id="20721251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2171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30. The recommended daily allowance of fiber is approximately 25 grams a day. What % of this does every patient get on average?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 </w:t>
      </w:r>
    </w:p>
    <w:p w:rsidR="00000000" w:rsidDel="00000000" w:rsidP="00000000" w:rsidRDefault="00000000" w:rsidRPr="00000000" w14:paraId="0000039F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000.0" w:type="dxa"/>
        <w:jc w:val="left"/>
        <w:tblInd w:w="3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000"/>
        <w:tblGridChange w:id="0">
          <w:tblGrid>
            <w:gridCol w:w="900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/*Calculated percent using avg() function 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3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FLOOR(AVG(foodlog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dietary_fiber)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PercentOfFiber</w:t>
            </w:r>
          </w:p>
          <w:p w:rsidR="00000000" w:rsidDel="00000000" w:rsidP="00000000" w:rsidRDefault="00000000" w:rsidRPr="00000000" w14:paraId="000003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 </w:t>
            </w:r>
          </w:p>
          <w:p w:rsidR="00000000" w:rsidDel="00000000" w:rsidP="00000000" w:rsidRDefault="00000000" w:rsidRPr="00000000" w14:paraId="000003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</w:t>
            </w:r>
          </w:p>
          <w:p w:rsidR="00000000" w:rsidDel="00000000" w:rsidP="00000000" w:rsidRDefault="00000000" w:rsidRPr="00000000" w14:paraId="000003A8">
            <w:pPr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9">
      <w:pPr>
        <w:ind w:left="360"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3AB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31. What is the relationship between EDA and Mean HR?</w:t>
      </w:r>
      <w:r w:rsidDel="00000000" w:rsidR="00000000" w:rsidRPr="00000000">
        <w:rPr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3B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3BC">
      <w:pPr>
        <w:tabs>
          <w:tab w:val="right" w:leader="none" w:pos="9360"/>
        </w:tabs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ab/>
      </w:r>
    </w:p>
    <w:tbl>
      <w:tblPr>
        <w:tblStyle w:val="Table31"/>
        <w:tblW w:w="8835.0" w:type="dxa"/>
        <w:jc w:val="left"/>
        <w:tblInd w:w="4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835"/>
        <w:tblGridChange w:id="0">
          <w:tblGrid>
            <w:gridCol w:w="88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/*Based on the result there is weak correlation between EDA and Mean HR 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3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CORR(eda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mean_eda,hr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Correlation</w:t>
            </w:r>
          </w:p>
          <w:p w:rsidR="00000000" w:rsidDel="00000000" w:rsidP="00000000" w:rsidRDefault="00000000" w:rsidRPr="00000000" w14:paraId="000003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</w:p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eda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</w:t>
            </w:r>
          </w:p>
          <w:p w:rsidR="00000000" w:rsidDel="00000000" w:rsidP="00000000" w:rsidRDefault="00000000" w:rsidRPr="00000000" w14:paraId="000003C2">
            <w:pPr>
              <w:tabs>
                <w:tab w:val="right" w:leader="none" w:pos="9360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3">
      <w:pPr>
        <w:ind w:left="360"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3C5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32. Show the patient that spent the maximum time out of blood glucose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QUERY: </w:t>
      </w:r>
    </w:p>
    <w:p w:rsidR="00000000" w:rsidDel="00000000" w:rsidP="00000000" w:rsidRDefault="00000000" w:rsidRPr="00000000" w14:paraId="000003D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tabs>
          <w:tab w:val="right" w:leader="none" w:pos="9360"/>
        </w:tabs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8985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(patientid),COUNT(glucose_value_mgdl)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MaxTimeOutOfGlucoseRange </w:t>
            </w:r>
          </w:p>
          <w:p w:rsidR="00000000" w:rsidDel="00000000" w:rsidP="00000000" w:rsidRDefault="00000000" w:rsidRPr="00000000" w14:paraId="000003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 </w:t>
            </w:r>
          </w:p>
          <w:p w:rsidR="00000000" w:rsidDel="00000000" w:rsidP="00000000" w:rsidRDefault="00000000" w:rsidRPr="00000000" w14:paraId="000003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</w:t>
            </w:r>
          </w:p>
          <w:p w:rsidR="00000000" w:rsidDel="00000000" w:rsidP="00000000" w:rsidRDefault="00000000" w:rsidRPr="00000000" w14:paraId="000003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COUNT(glucose_value_mgdl)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3E3">
            <w:pPr>
              <w:tabs>
                <w:tab w:val="right" w:leader="none" w:pos="9360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4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3E6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360" w:firstLine="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Create a User Defined function that returns min glucose value and patient ID for any date entered.</w:t>
      </w:r>
    </w:p>
    <w:p w:rsidR="00000000" w:rsidDel="00000000" w:rsidP="00000000" w:rsidRDefault="00000000" w:rsidRPr="00000000" w14:paraId="000003F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3FA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It takes the target_date as input and returns a table with patient_id and min_glucose columns.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REPLACE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FUNCTION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GetMinGlucoseForDate(target_date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RETURNS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TABLE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(patient_id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BIGINT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min_glucose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REAL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$$</w:t>
            </w:r>
          </w:p>
          <w:p w:rsidR="00000000" w:rsidDel="00000000" w:rsidP="00000000" w:rsidRDefault="00000000" w:rsidRPr="00000000" w14:paraId="000003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BEGIN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Query the dexcom table to find the minimum glucose value for each patient on the target date.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RETURN QUERY (</w:t>
            </w:r>
          </w:p>
          <w:p w:rsidR="00000000" w:rsidDel="00000000" w:rsidP="00000000" w:rsidRDefault="00000000" w:rsidRPr="00000000" w14:paraId="000004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patientid, MIN(glucose_value_mgdl)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min_glucose_value</w:t>
            </w:r>
          </w:p>
          <w:p w:rsidR="00000000" w:rsidDel="00000000" w:rsidP="00000000" w:rsidRDefault="00000000" w:rsidRPr="00000000" w14:paraId="000004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</w:t>
            </w:r>
          </w:p>
          <w:p w:rsidR="00000000" w:rsidDel="00000000" w:rsidP="00000000" w:rsidRDefault="00000000" w:rsidRPr="00000000" w14:paraId="000004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(datestamp)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target_date</w:t>
            </w:r>
          </w:p>
          <w:p w:rsidR="00000000" w:rsidDel="00000000" w:rsidP="00000000" w:rsidRDefault="00000000" w:rsidRPr="00000000" w14:paraId="000004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</w:t>
            </w:r>
          </w:p>
          <w:p w:rsidR="00000000" w:rsidDel="00000000" w:rsidP="00000000" w:rsidRDefault="00000000" w:rsidRPr="00000000" w14:paraId="000004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);</w:t>
            </w:r>
          </w:p>
          <w:p w:rsidR="00000000" w:rsidDel="00000000" w:rsidP="00000000" w:rsidRDefault="00000000" w:rsidRPr="00000000" w14:paraId="000004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 xml:space="preserve">END;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888888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 xml:space="preserve">$$ LANGUAGE plpgsql;</w:t>
            </w:r>
          </w:p>
          <w:p w:rsidR="00000000" w:rsidDel="00000000" w:rsidP="00000000" w:rsidRDefault="00000000" w:rsidRPr="00000000" w14:paraId="000004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Call the function with a specific date to retrieve the minimum glucose values for that date.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GetMinGlucoseForDate(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'2020-02-13'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4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D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OUTPUT:</w:t>
      </w:r>
    </w:p>
    <w:p w:rsidR="00000000" w:rsidDel="00000000" w:rsidP="00000000" w:rsidRDefault="00000000" w:rsidRPr="00000000" w14:paraId="0000040F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 </w:t>
      </w:r>
    </w:p>
    <w:p w:rsidR="00000000" w:rsidDel="00000000" w:rsidP="00000000" w:rsidRDefault="00000000" w:rsidRPr="00000000" w14:paraId="00000410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 </w:t>
      </w: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547196" cy="1333500"/>
            <wp:effectExtent b="12700" l="12700" r="12700" t="12700"/>
            <wp:docPr descr="A screenshot of a computer&#10;&#10;Description automatically generated" id="2072125128" name="image1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7.png"/>
                    <pic:cNvPicPr preferRelativeResize="0"/>
                  </pic:nvPicPr>
                  <pic:blipFill>
                    <a:blip r:embed="rId40"/>
                    <a:srcRect b="0" l="18413" r="0" t="62138"/>
                    <a:stretch>
                      <a:fillRect/>
                    </a:stretch>
                  </pic:blipFill>
                  <pic:spPr>
                    <a:xfrm>
                      <a:off x="0" y="0"/>
                      <a:ext cx="5547196" cy="1333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 </w:t>
      </w: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524500" cy="1993730"/>
            <wp:effectExtent b="12700" l="12700" r="12700" t="12700"/>
            <wp:docPr descr="A screenshot of a computer&#10;&#10;Description automatically generated" id="2072125129" name="image1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2.png"/>
                    <pic:cNvPicPr preferRelativeResize="0"/>
                  </pic:nvPicPr>
                  <pic:blipFill>
                    <a:blip r:embed="rId41"/>
                    <a:srcRect b="0" l="10342" r="0" t="550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937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Write a query to find the day of highest mean HR value for each patient and display it along with the patient id.</w:t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tbl>
      <w:tblPr>
        <w:tblStyle w:val="Table34"/>
        <w:tblW w:w="8995.0" w:type="dxa"/>
        <w:jc w:val="left"/>
        <w:tblInd w:w="35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95"/>
        <w:tblGridChange w:id="0">
          <w:tblGrid>
            <w:gridCol w:w="899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Calculate the mean HR for each patient on each highest_mean_date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MeanHeartRates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4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patientid,</w:t>
            </w:r>
          </w:p>
          <w:p w:rsidR="00000000" w:rsidDel="00000000" w:rsidP="00000000" w:rsidRDefault="00000000" w:rsidRPr="00000000" w14:paraId="000004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datestamp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highest_mean_date,</w:t>
            </w:r>
          </w:p>
          <w:p w:rsidR="00000000" w:rsidDel="00000000" w:rsidP="00000000" w:rsidRDefault="00000000" w:rsidRPr="00000000" w14:paraId="000004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mean_hr</w:t>
            </w:r>
          </w:p>
          <w:p w:rsidR="00000000" w:rsidDel="00000000" w:rsidP="00000000" w:rsidRDefault="00000000" w:rsidRPr="00000000" w14:paraId="000004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hr</w:t>
            </w:r>
          </w:p>
          <w:p w:rsidR="00000000" w:rsidDel="00000000" w:rsidP="00000000" w:rsidRDefault="00000000" w:rsidRPr="00000000" w14:paraId="000004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4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Rank the mean HR values in descending order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RankHighestMean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4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patientid,</w:t>
            </w:r>
          </w:p>
          <w:p w:rsidR="00000000" w:rsidDel="00000000" w:rsidP="00000000" w:rsidRDefault="00000000" w:rsidRPr="00000000" w14:paraId="000004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highest_mean_date,</w:t>
            </w:r>
          </w:p>
          <w:p w:rsidR="00000000" w:rsidDel="00000000" w:rsidP="00000000" w:rsidRDefault="00000000" w:rsidRPr="00000000" w14:paraId="000004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mean_hr,</w:t>
            </w:r>
          </w:p>
          <w:p w:rsidR="00000000" w:rsidDel="00000000" w:rsidP="00000000" w:rsidRDefault="00000000" w:rsidRPr="00000000" w14:paraId="000004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RANK()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OVER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PARTITION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mean_hr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rank</w:t>
            </w:r>
          </w:p>
          <w:p w:rsidR="00000000" w:rsidDel="00000000" w:rsidP="00000000" w:rsidRDefault="00000000" w:rsidRPr="00000000" w14:paraId="000004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MeanHeartRates</w:t>
            </w:r>
          </w:p>
          <w:p w:rsidR="00000000" w:rsidDel="00000000" w:rsidP="00000000" w:rsidRDefault="00000000" w:rsidRPr="00000000" w14:paraId="000004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Select the rows where the rank is 1 (highest mean HR)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</w:t>
            </w:r>
          </w:p>
          <w:p w:rsidR="00000000" w:rsidDel="00000000" w:rsidP="00000000" w:rsidRDefault="00000000" w:rsidRPr="00000000" w14:paraId="000004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highest_mean_date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day_of_highest_mean_hr,</w:t>
            </w:r>
          </w:p>
          <w:p w:rsidR="00000000" w:rsidDel="00000000" w:rsidP="00000000" w:rsidRDefault="00000000" w:rsidRPr="00000000" w14:paraId="000004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mean_hr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highest_mean_hr</w:t>
            </w:r>
          </w:p>
          <w:p w:rsidR="00000000" w:rsidDel="00000000" w:rsidP="00000000" w:rsidRDefault="00000000" w:rsidRPr="00000000" w14:paraId="000004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RankHighestMean</w:t>
            </w:r>
          </w:p>
          <w:p w:rsidR="00000000" w:rsidDel="00000000" w:rsidP="00000000" w:rsidRDefault="00000000" w:rsidRPr="00000000" w14:paraId="000004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rank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OUTPUT:</w:t>
      </w:r>
    </w:p>
    <w:p w:rsidR="00000000" w:rsidDel="00000000" w:rsidP="00000000" w:rsidRDefault="00000000" w:rsidRPr="00000000" w14:paraId="0000043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591175" cy="1900238"/>
            <wp:effectExtent b="12700" l="12700" r="12700" t="12700"/>
            <wp:docPr descr="A screenshot of a computer&#10;&#10;Description automatically generated" id="2072125130" name="image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9002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Create view to store Patient ID, Date, Avg Glucose value and Patient Day to every patient, ranging from 1-11 based on every patients minimum date and maximum date (eg: Day1,Day2 for each patient)</w:t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439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Create or replace a view named PatientGlucoseView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REPLACE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VIEW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PatientGlucoseView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PatientDateRanges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4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Step 1: Calculate the minimum and maximum dates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patientid,</w:t>
            </w:r>
          </w:p>
          <w:p w:rsidR="00000000" w:rsidDel="00000000" w:rsidP="00000000" w:rsidRDefault="00000000" w:rsidRPr="00000000" w14:paraId="000004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MIN(DATE_TRUNC(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datestamp))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min_date,</w:t>
            </w:r>
          </w:p>
          <w:p w:rsidR="00000000" w:rsidDel="00000000" w:rsidP="00000000" w:rsidRDefault="00000000" w:rsidRPr="00000000" w14:paraId="000004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MAX(DATE_TRUNC(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datestamp))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max_date</w:t>
            </w:r>
          </w:p>
          <w:p w:rsidR="00000000" w:rsidDel="00000000" w:rsidP="00000000" w:rsidRDefault="00000000" w:rsidRPr="00000000" w14:paraId="000004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dexcom</w:t>
            </w:r>
          </w:p>
          <w:p w:rsidR="00000000" w:rsidDel="00000000" w:rsidP="00000000" w:rsidRDefault="00000000" w:rsidRPr="00000000" w14:paraId="000004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patientid</w:t>
            </w:r>
          </w:p>
          <w:p w:rsidR="00000000" w:rsidDel="00000000" w:rsidP="00000000" w:rsidRDefault="00000000" w:rsidRPr="00000000" w14:paraId="000004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patient_id,</w:t>
            </w:r>
          </w:p>
          <w:p w:rsidR="00000000" w:rsidDel="00000000" w:rsidP="00000000" w:rsidRDefault="00000000" w:rsidRPr="00000000" w14:paraId="000004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4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CONCAT(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</w:p>
          <w:p w:rsidR="00000000" w:rsidDel="00000000" w:rsidP="00000000" w:rsidRDefault="00000000" w:rsidRPr="00000000" w14:paraId="000004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FLOOR(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(EPOCH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pdr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min_date))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60*60*24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+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patient_day,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Calculate the patient's day based on the date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AVG(d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avg_glucose_value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Calculate the average glucose value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</w:t>
            </w:r>
          </w:p>
          <w:p w:rsidR="00000000" w:rsidDel="00000000" w:rsidP="00000000" w:rsidRDefault="00000000" w:rsidRPr="00000000" w14:paraId="000004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PatientDateRanges pdr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pdr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4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Step 2: Filter date within 11 days of the minimum date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pdr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min_date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(pdr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min_date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+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INTERVAL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'10 days'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datestamp, pdr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min_date;</w:t>
            </w:r>
          </w:p>
          <w:p w:rsidR="00000000" w:rsidDel="00000000" w:rsidP="00000000" w:rsidRDefault="00000000" w:rsidRPr="00000000" w14:paraId="00000457">
            <w:pPr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PatientGlucoseView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patient_id,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4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A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360"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OUTPUT:</w:t>
      </w:r>
    </w:p>
    <w:p w:rsidR="00000000" w:rsidDel="00000000" w:rsidP="00000000" w:rsidRDefault="00000000" w:rsidRPr="00000000" w14:paraId="0000046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919899" cy="4577739"/>
            <wp:effectExtent b="12700" l="12700" r="12700" t="12700"/>
            <wp:docPr descr="A screenshot of a computer&#10;&#10;Description automatically generated" id="2072125131" name="image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899" cy="45777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ind w:left="360"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bookmarkStart w:colFirst="0" w:colLast="0" w:name="bookmark=id.30j0zll" w:id="0"/>
    <w:bookmarkEnd w:id="0"/>
    <w:bookmarkStart w:colFirst="0" w:colLast="0" w:name="bookmark=id.gjdgxs" w:id="1"/>
    <w:bookmarkEnd w:id="1"/>
    <w:p w:rsidR="00000000" w:rsidDel="00000000" w:rsidP="00000000" w:rsidRDefault="00000000" w:rsidRPr="00000000" w14:paraId="0000047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Using width bucket functions, group patients into 4 HRV categories</w:t>
      </w:r>
    </w:p>
    <w:p w:rsidR="00000000" w:rsidDel="00000000" w:rsidP="00000000" w:rsidRDefault="00000000" w:rsidRPr="00000000" w14:paraId="000004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tbl>
      <w:tblPr>
        <w:tblStyle w:val="Table36"/>
        <w:tblW w:w="9108.0" w:type="dxa"/>
        <w:jc w:val="left"/>
        <w:tblInd w:w="35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108"/>
        <w:tblGridChange w:id="0">
          <w:tblGrid>
            <w:gridCol w:w="9108"/>
          </w:tblGrid>
        </w:tblGridChange>
      </w:tblGrid>
      <w:tr>
        <w:trPr>
          <w:cantSplit w:val="0"/>
          <w:trHeight w:val="3901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Create a view to categorize patients based on HRV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REPLACE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VIEW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HRV_Categories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</w:t>
            </w:r>
          </w:p>
          <w:p w:rsidR="00000000" w:rsidDel="00000000" w:rsidP="00000000" w:rsidRDefault="00000000" w:rsidRPr="00000000" w14:paraId="000004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ROUND(AVG(rmssd_ms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hrv_value,</w:t>
            </w:r>
          </w:p>
          <w:p w:rsidR="00000000" w:rsidDel="00000000" w:rsidP="00000000" w:rsidRDefault="00000000" w:rsidRPr="00000000" w14:paraId="000004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width_bucket(AVG(rmssd_ms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), MIN(AVG(rmssd_ms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OVER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(), MAX(AVG(rmssd_ms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OVER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(),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3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hrv_category</w:t>
            </w:r>
          </w:p>
          <w:p w:rsidR="00000000" w:rsidDel="00000000" w:rsidP="00000000" w:rsidRDefault="00000000" w:rsidRPr="00000000" w14:paraId="000004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ibi</w:t>
            </w:r>
          </w:p>
          <w:p w:rsidR="00000000" w:rsidDel="00000000" w:rsidP="00000000" w:rsidRDefault="00000000" w:rsidRPr="00000000" w14:paraId="000004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</w:t>
            </w:r>
          </w:p>
          <w:p w:rsidR="00000000" w:rsidDel="00000000" w:rsidP="00000000" w:rsidRDefault="00000000" w:rsidRPr="00000000" w14:paraId="000004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patientid;</w:t>
            </w:r>
          </w:p>
          <w:p w:rsidR="00000000" w:rsidDel="00000000" w:rsidP="00000000" w:rsidRDefault="00000000" w:rsidRPr="00000000" w14:paraId="000004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HRV_Categories</w:t>
            </w:r>
          </w:p>
          <w:p w:rsidR="00000000" w:rsidDel="00000000" w:rsidP="00000000" w:rsidRDefault="00000000" w:rsidRPr="00000000" w14:paraId="000004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48D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</w:rPr>
        <w:drawing>
          <wp:inline distB="0" distT="0" distL="0" distR="0">
            <wp:extent cx="5943600" cy="3131820"/>
            <wp:effectExtent b="12700" l="12700" r="12700" t="12700"/>
            <wp:docPr descr="A screenshot of a computer&#10;&#10;Description automatically generated" id="2072125132" name="image1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Is there a correlation between High EDA and  HRV. If so, display this data by querying the relevant tables?</w:t>
      </w:r>
    </w:p>
    <w:p w:rsidR="00000000" w:rsidDel="00000000" w:rsidP="00000000" w:rsidRDefault="00000000" w:rsidRPr="00000000" w14:paraId="0000049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498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540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540"/>
        <w:tblGridChange w:id="0">
          <w:tblGrid>
            <w:gridCol w:w="9540"/>
          </w:tblGrid>
        </w:tblGridChange>
      </w:tblGrid>
      <w:tr>
        <w:trPr>
          <w:cantSplit w:val="0"/>
          <w:trHeight w:val="4102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This CTE selects distinct patient IDs who have a maximum EDA value greater than 2.0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HighEDA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4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4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eda e</w:t>
            </w:r>
          </w:p>
          <w:p w:rsidR="00000000" w:rsidDel="00000000" w:rsidP="00000000" w:rsidRDefault="00000000" w:rsidRPr="00000000" w14:paraId="000004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max_eda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2.0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Select and calculate HRV, EDA, and their correlation for patients in HighEDA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AVG(i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rmssd_ms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HRV,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Calculate the average HRV for patients in HighEDA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AVG(e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max_eda)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EDA,       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Calculate the average maximum EDA for patients in HighEDA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CORR(i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rmssd_ms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max_eda)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Correlation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Calculate the correlation between HRV and EDA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 i</w:t>
            </w:r>
          </w:p>
          <w:p w:rsidR="00000000" w:rsidDel="00000000" w:rsidP="00000000" w:rsidRDefault="00000000" w:rsidRPr="00000000" w14:paraId="000004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eda e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4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HighEDA);</w:t>
            </w:r>
          </w:p>
          <w:p w:rsidR="00000000" w:rsidDel="00000000" w:rsidP="00000000" w:rsidRDefault="00000000" w:rsidRPr="00000000" w14:paraId="000004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9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4AC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6060621" cy="2897449"/>
            <wp:effectExtent b="12700" l="12700" r="12700" t="12700"/>
            <wp:docPr descr="A screenshot of a computer&#10;&#10;Description automatically generated" id="2072125133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0621" cy="28974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List hypoglycemic patients by age and gender</w:t>
      </w:r>
    </w:p>
    <w:p w:rsidR="00000000" w:rsidDel="00000000" w:rsidP="00000000" w:rsidRDefault="00000000" w:rsidRPr="00000000" w14:paraId="000004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4B5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694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694"/>
        <w:tblGridChange w:id="0">
          <w:tblGrid>
            <w:gridCol w:w="9694"/>
          </w:tblGrid>
        </w:tblGridChange>
      </w:tblGrid>
      <w:tr>
        <w:trPr>
          <w:cantSplit w:val="0"/>
          <w:trHeight w:val="3637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Select distinct patient names, ages, and genders of patients with hypoglycemia (glucose_value_mgdl &lt; 70).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CONCAT(dg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firstname,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 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hypoglycemic_patient_name,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Concatenate first and last names for patient name.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DATE_PART(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'year'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AGE(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dob))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age,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Calculate the age based on date of birth (dob).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Gender information.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dg</w:t>
            </w:r>
          </w:p>
          <w:p w:rsidR="00000000" w:rsidDel="00000000" w:rsidP="00000000" w:rsidRDefault="00000000" w:rsidRPr="00000000" w14:paraId="000004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Join demographics and dexcom tables on patientid.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Filter for patients with glucose values less than 70 mg/dL (hypoglycemia).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4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6100014" cy="3123959"/>
            <wp:effectExtent b="12700" l="12700" r="12700" t="12700"/>
            <wp:docPr descr="A screenshot of a computer&#10;&#10;Description automatically generated" id="2072125114" name="image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014" cy="31239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Write a query using recursive view(use the given dataset only)</w:t>
      </w:r>
    </w:p>
    <w:p w:rsidR="00000000" w:rsidDel="00000000" w:rsidP="00000000" w:rsidRDefault="00000000" w:rsidRPr="00000000" w14:paraId="000004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4CF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REPLACE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RECURSIVE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VIEW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PatientGlucoseHistory(patientid,</w:t>
            </w:r>
          </w:p>
          <w:p w:rsidR="00000000" w:rsidDel="00000000" w:rsidP="00000000" w:rsidRDefault="00000000" w:rsidRPr="00000000" w14:paraId="000004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glucose_value_mgdl,</w:t>
            </w:r>
          </w:p>
          <w:p w:rsidR="00000000" w:rsidDel="00000000" w:rsidP="00000000" w:rsidRDefault="00000000" w:rsidRPr="00000000" w14:paraId="000004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datestamp)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RECURSIVE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GlucoseHistory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4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Anchor query: Select initial data from dexcom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4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glucose_value_mgdl,</w:t>
            </w:r>
          </w:p>
          <w:p w:rsidR="00000000" w:rsidDel="00000000" w:rsidP="00000000" w:rsidRDefault="00000000" w:rsidRPr="00000000" w14:paraId="000004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</w:t>
            </w:r>
          </w:p>
          <w:p w:rsidR="00000000" w:rsidDel="00000000" w:rsidP="00000000" w:rsidRDefault="00000000" w:rsidRPr="00000000" w14:paraId="000004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dexcom d</w:t>
            </w:r>
          </w:p>
          <w:p w:rsidR="00000000" w:rsidDel="00000000" w:rsidP="00000000" w:rsidRDefault="00000000" w:rsidRPr="00000000" w14:paraId="000004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UNION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ALL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Recursive query: Join with demographics based on patientid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4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dglc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glucose_value_mgdl,</w:t>
            </w:r>
          </w:p>
          <w:p w:rsidR="00000000" w:rsidDel="00000000" w:rsidP="00000000" w:rsidRDefault="00000000" w:rsidRPr="00000000" w14:paraId="000004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</w:t>
            </w:r>
          </w:p>
          <w:p w:rsidR="00000000" w:rsidDel="00000000" w:rsidP="00000000" w:rsidRDefault="00000000" w:rsidRPr="00000000" w14:paraId="000004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dexcom d</w:t>
            </w:r>
          </w:p>
          <w:p w:rsidR="00000000" w:rsidDel="00000000" w:rsidP="00000000" w:rsidRDefault="00000000" w:rsidRPr="00000000" w14:paraId="000004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INNER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GlucoseHistory dglc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dglc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4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Select data from the CTE joined with demographics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dh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4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dh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glucose_value_mgdl,</w:t>
            </w:r>
          </w:p>
          <w:p w:rsidR="00000000" w:rsidDel="00000000" w:rsidP="00000000" w:rsidRDefault="00000000" w:rsidRPr="00000000" w14:paraId="000004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dh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datestamp,</w:t>
            </w:r>
          </w:p>
          <w:p w:rsidR="00000000" w:rsidDel="00000000" w:rsidP="00000000" w:rsidRDefault="00000000" w:rsidRPr="00000000" w14:paraId="000004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firstname,</w:t>
            </w:r>
          </w:p>
          <w:p w:rsidR="00000000" w:rsidDel="00000000" w:rsidP="00000000" w:rsidRDefault="00000000" w:rsidRPr="00000000" w14:paraId="000004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lastname,</w:t>
            </w:r>
          </w:p>
          <w:p w:rsidR="00000000" w:rsidDel="00000000" w:rsidP="00000000" w:rsidRDefault="00000000" w:rsidRPr="00000000" w14:paraId="000004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hba1c,</w:t>
            </w:r>
          </w:p>
          <w:p w:rsidR="00000000" w:rsidDel="00000000" w:rsidP="00000000" w:rsidRDefault="00000000" w:rsidRPr="00000000" w14:paraId="000004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dob,</w:t>
            </w:r>
          </w:p>
          <w:p w:rsidR="00000000" w:rsidDel="00000000" w:rsidP="00000000" w:rsidRDefault="00000000" w:rsidRPr="00000000" w14:paraId="000004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</w:t>
            </w:r>
          </w:p>
          <w:p w:rsidR="00000000" w:rsidDel="00000000" w:rsidP="00000000" w:rsidRDefault="00000000" w:rsidRPr="00000000" w14:paraId="000004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GlucoseHistory dh</w:t>
            </w:r>
          </w:p>
          <w:p w:rsidR="00000000" w:rsidDel="00000000" w:rsidP="00000000" w:rsidRDefault="00000000" w:rsidRPr="00000000" w14:paraId="000004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INNER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dm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dh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</w:t>
            </w:r>
          </w:p>
          <w:p w:rsidR="00000000" w:rsidDel="00000000" w:rsidP="00000000" w:rsidRDefault="00000000" w:rsidRPr="00000000" w14:paraId="000004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  <w:rtl w:val="0"/>
        </w:rPr>
        <w:t xml:space="preserve">       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PROBLEM FACED FOR THE RECURSIVE QUERY:</w:t>
      </w:r>
    </w:p>
    <w:p w:rsidR="00000000" w:rsidDel="00000000" w:rsidP="00000000" w:rsidRDefault="00000000" w:rsidRPr="00000000" w14:paraId="000004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color w:val="000000"/>
          <w:sz w:val="22"/>
          <w:szCs w:val="22"/>
          <w:u w:val="none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Creating a recursive view typically involves hierarchical data structures or recursive relationships between tables. Since the provided tables don't seem to have a natural hierarchical or recursive structure, it may not be appropriate to create a recursive view for them. Recursive views are commonly used when we have parent-child relationships or tree-like structures within a single table. </w:t>
      </w:r>
    </w:p>
    <w:p w:rsidR="00000000" w:rsidDel="00000000" w:rsidP="00000000" w:rsidRDefault="00000000" w:rsidRPr="00000000" w14:paraId="000004F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color w:val="000000"/>
          <w:sz w:val="22"/>
          <w:szCs w:val="22"/>
          <w:u w:val="none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In this case if we try to create recursive structure the execution time is too long. There could be several reasons for it. Instead, we could simply create regular view.</w:t>
      </w:r>
    </w:p>
    <w:p w:rsidR="00000000" w:rsidDel="00000000" w:rsidP="00000000" w:rsidRDefault="00000000" w:rsidRPr="00000000" w14:paraId="000005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5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943600" cy="4866640"/>
            <wp:effectExtent b="12700" l="12700" r="12700" t="12700"/>
            <wp:docPr descr="A screenshot of a computer&#10;&#10;Description automatically generated" id="2072125115" name="image1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4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Create a stored procedure that adds a column to table IBI. The column should just be the date part extracted from IBI.Date</w:t>
      </w:r>
    </w:p>
    <w:p w:rsidR="00000000" w:rsidDel="00000000" w:rsidP="00000000" w:rsidRDefault="00000000" w:rsidRPr="00000000" w14:paraId="000005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50D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8888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888"/>
        <w:tblGridChange w:id="0">
          <w:tblGrid>
            <w:gridCol w:w="8888"/>
          </w:tblGrid>
        </w:tblGridChange>
      </w:tblGrid>
      <w:tr>
        <w:trPr>
          <w:cantSplit w:val="0"/>
          <w:trHeight w:val="6534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Create a function (stored procedure)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REPLACE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FUNCTION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AddDatePartColumnToIBI()</w:t>
            </w:r>
          </w:p>
          <w:p w:rsidR="00000000" w:rsidDel="00000000" w:rsidP="00000000" w:rsidRDefault="00000000" w:rsidRPr="00000000" w14:paraId="000005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RETURNS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VOID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$$</w:t>
            </w:r>
          </w:p>
          <w:p w:rsidR="00000000" w:rsidDel="00000000" w:rsidP="00000000" w:rsidRDefault="00000000" w:rsidRPr="00000000" w14:paraId="000005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BEGIN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Check if the new column already exists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EXISTS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5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column_name</w:t>
            </w:r>
          </w:p>
          <w:p w:rsidR="00000000" w:rsidDel="00000000" w:rsidP="00000000" w:rsidRDefault="00000000" w:rsidRPr="00000000" w14:paraId="000005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information_schema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columns</w:t>
            </w:r>
          </w:p>
          <w:p w:rsidR="00000000" w:rsidDel="00000000" w:rsidP="00000000" w:rsidRDefault="00000000" w:rsidRPr="00000000" w14:paraId="000005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table_name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'ibi'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column_name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'DatePart'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Add the new column 'DatePart' as DATE data type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EXECUTE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'ALTER TABLE ibi ADD COLUMN DatePart DATE'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5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        -- Update the 'DatePart' column with the date part extracted    from the 'datestamp' column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EXECUTE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'UPDATE ibi SET DatePart = DATE(datestamp)'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5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        -- Display a message indicating that the column has been added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RAISE NOTICE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'DatePart column added to ibi table.'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5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 xml:space="preserve">    ELSE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        -- If the column already exists, do nothing and display a message indicating that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RAISE NOTICE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'DatePart column already exists in ibi table. No action taken.'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5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5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 xml:space="preserve">END;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888888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 xml:space="preserve">$$ LANGUAGE plpgsql;</w:t>
            </w:r>
          </w:p>
          <w:p w:rsidR="00000000" w:rsidDel="00000000" w:rsidP="00000000" w:rsidRDefault="00000000" w:rsidRPr="00000000" w14:paraId="000005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888888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AddDatePartColumnToIBI();</w:t>
            </w:r>
          </w:p>
          <w:p w:rsidR="00000000" w:rsidDel="00000000" w:rsidP="00000000" w:rsidRDefault="00000000" w:rsidRPr="00000000" w14:paraId="000005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DATESTAMP,DATEPART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</w:t>
            </w:r>
          </w:p>
          <w:p w:rsidR="00000000" w:rsidDel="00000000" w:rsidP="00000000" w:rsidRDefault="00000000" w:rsidRPr="00000000" w14:paraId="000005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5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ab/>
      </w:r>
    </w:p>
    <w:p w:rsidR="00000000" w:rsidDel="00000000" w:rsidP="00000000" w:rsidRDefault="00000000" w:rsidRPr="00000000" w14:paraId="0000053A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110604" cy="1762939"/>
            <wp:effectExtent b="12700" l="12700" r="12700" t="12700"/>
            <wp:docPr descr="A screenshot of a computer&#10;&#10;Description automatically generated" id="2072125116" name="image2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604" cy="17629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943600" cy="2199005"/>
            <wp:effectExtent b="12700" l="12700" r="12700" t="12700"/>
            <wp:docPr descr="A screenshot of a chat&#10;&#10;Description automatically generated" id="2072125117" name="image3.png"/>
            <a:graphic>
              <a:graphicData uri="http://schemas.openxmlformats.org/drawingml/2006/picture">
                <pic:pic>
                  <pic:nvPicPr>
                    <pic:cNvPr descr="A screenshot of a chat&#10;&#10;Description automatically generated"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943600" cy="2242820"/>
            <wp:effectExtent b="12700" l="12700" r="12700" t="12700"/>
            <wp:docPr descr="A screenshot of a computer&#10;&#10;Description automatically generated" id="2072125118" name="image1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Fetch the list of Patient ID's whose sugar consumption exceeded 30 grams on a meal from FoodLog table. </w:t>
      </w:r>
    </w:p>
    <w:p w:rsidR="00000000" w:rsidDel="00000000" w:rsidP="00000000" w:rsidRDefault="00000000" w:rsidRPr="00000000" w14:paraId="0000054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548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</w:t>
            </w:r>
          </w:p>
          <w:p w:rsidR="00000000" w:rsidDel="00000000" w:rsidP="00000000" w:rsidRDefault="00000000" w:rsidRPr="00000000" w14:paraId="000005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</w:p>
          <w:p w:rsidR="00000000" w:rsidDel="00000000" w:rsidP="00000000" w:rsidRDefault="00000000" w:rsidRPr="00000000" w14:paraId="000005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Sugar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30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patientid;</w:t>
            </w:r>
          </w:p>
          <w:p w:rsidR="00000000" w:rsidDel="00000000" w:rsidP="00000000" w:rsidRDefault="00000000" w:rsidRPr="00000000" w14:paraId="000005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E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OUTPUT:</w:t>
      </w:r>
    </w:p>
    <w:p w:rsidR="00000000" w:rsidDel="00000000" w:rsidP="00000000" w:rsidRDefault="00000000" w:rsidRPr="00000000" w14:paraId="0000055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5943600" cy="4168140"/>
            <wp:effectExtent b="12700" l="12700" r="12700" t="12700"/>
            <wp:docPr descr="A screenshot of a computer&#10;&#10;Description automatically generated" id="2072125119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How many patients are celebrating their birthday this month?</w:t>
      </w:r>
    </w:p>
    <w:p w:rsidR="00000000" w:rsidDel="00000000" w:rsidP="00000000" w:rsidRDefault="00000000" w:rsidRPr="00000000" w14:paraId="000005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560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Count the number of records in the demographics table where the date of birth matches the current month and day.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Count the number of matching records.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From the demographics table.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MONTH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dob)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MONTH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Match the month of birth with the current month.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DAY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dob)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DAY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);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Match the day of birth with the current day.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5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</w:rPr>
        <w:drawing>
          <wp:inline distB="0" distT="0" distL="0" distR="0">
            <wp:extent cx="5943600" cy="2353945"/>
            <wp:effectExtent b="12700" l="12700" r="12700" t="12700"/>
            <wp:docPr descr="A screenshot of a chat&#10;&#10;Description automatically generated" id="2072125120" name="image13.png"/>
            <a:graphic>
              <a:graphicData uri="http://schemas.openxmlformats.org/drawingml/2006/picture">
                <pic:pic>
                  <pic:nvPicPr>
                    <pic:cNvPr descr="A screenshot of a chat&#10;&#10;Description automatically generated"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How many different types of events were recorded in the Dexcom tables? Display counts against each Event type</w:t>
      </w:r>
    </w:p>
    <w:p w:rsidR="00000000" w:rsidDel="00000000" w:rsidP="00000000" w:rsidRDefault="00000000" w:rsidRPr="00000000" w14:paraId="0000057B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57D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8995.0" w:type="dxa"/>
        <w:jc w:val="left"/>
        <w:tblInd w:w="35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95"/>
        <w:tblGridChange w:id="0">
          <w:tblGrid>
            <w:gridCol w:w="899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Count and list the event types along with the count of events for each type.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et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event_type,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Select the event type.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event_count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Count the number of events and give it an alias 'event_count'.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eventtype et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From the eventtype table, which likely contains event types.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et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eventid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Join with the dexcom table based on event IDs.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et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event_type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Group the results by event type.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event_count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Order the results by event count in descending order.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8B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58D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</w:rPr>
        <w:drawing>
          <wp:inline distB="0" distT="0" distL="0" distR="0">
            <wp:extent cx="5943600" cy="2619375"/>
            <wp:effectExtent b="12700" l="12700" r="12700" t="12700"/>
            <wp:docPr descr="A screenshot of a computer&#10;&#10;Description automatically generated" id="2072125121" name="image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How many prediabetic/diabetic patients also had a high level of stress?</w:t>
      </w:r>
    </w:p>
    <w:p w:rsidR="00000000" w:rsidDel="00000000" w:rsidP="00000000" w:rsidRDefault="00000000" w:rsidRPr="00000000" w14:paraId="0000059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59D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Create a Common Table Expression (CTE) to classify patients based on HbA1c levels and determine their stress levels.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PatientStatus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5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5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5.7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6.5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'Prediabetic'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Prediabetic Patients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6.5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'Diabetic'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Diabetic patients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'Normal'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diabetes_status,</w:t>
            </w:r>
          </w:p>
          <w:p w:rsidR="00000000" w:rsidDel="00000000" w:rsidP="00000000" w:rsidRDefault="00000000" w:rsidRPr="00000000" w14:paraId="000005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MAX(e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mean_eda)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40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MAX(h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       AVG(i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rmssd_ms)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'High Stress'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'Normal Stress'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stress_level</w:t>
            </w:r>
          </w:p>
          <w:p w:rsidR="00000000" w:rsidDel="00000000" w:rsidP="00000000" w:rsidRDefault="00000000" w:rsidRPr="00000000" w14:paraId="000005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d</w:t>
            </w:r>
          </w:p>
          <w:p w:rsidR="00000000" w:rsidDel="00000000" w:rsidP="00000000" w:rsidRDefault="00000000" w:rsidRPr="00000000" w14:paraId="000005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eda e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5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 h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5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 i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5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</w:t>
            </w:r>
          </w:p>
          <w:p w:rsidR="00000000" w:rsidDel="00000000" w:rsidP="00000000" w:rsidRDefault="00000000" w:rsidRPr="00000000" w14:paraId="000005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Query to count patients in different diabetes status categories and total stress levels.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FILTER 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diabetes_status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'Prediabetic'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prediabetic_count,</w:t>
            </w:r>
          </w:p>
          <w:p w:rsidR="00000000" w:rsidDel="00000000" w:rsidP="00000000" w:rsidRDefault="00000000" w:rsidRPr="00000000" w14:paraId="000005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FILTER 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diabetes_status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'Diabetic'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diabetic_count,</w:t>
            </w:r>
          </w:p>
          <w:p w:rsidR="00000000" w:rsidDel="00000000" w:rsidP="00000000" w:rsidRDefault="00000000" w:rsidRPr="00000000" w14:paraId="000005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FILTER (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diabetes_status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'Prediabetic'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'Diabetic'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total_count</w:t>
            </w:r>
          </w:p>
          <w:p w:rsidR="00000000" w:rsidDel="00000000" w:rsidP="00000000" w:rsidRDefault="00000000" w:rsidRPr="00000000" w14:paraId="000005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PatientStatus;</w:t>
            </w:r>
          </w:p>
          <w:p w:rsidR="00000000" w:rsidDel="00000000" w:rsidP="00000000" w:rsidRDefault="00000000" w:rsidRPr="00000000" w14:paraId="000005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C1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ind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ind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ind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5C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5636608" cy="2986686"/>
            <wp:effectExtent b="12700" l="12700" r="12700" t="12700"/>
            <wp:docPr descr="A screenshot of a computer&#10;&#10;Description automatically generated" id="2072125122" name="image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6608" cy="298668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ind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ind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List the food that coincided with the time of highest blood sugar for every patient</w:t>
      </w:r>
    </w:p>
    <w:p w:rsidR="00000000" w:rsidDel="00000000" w:rsidP="00000000" w:rsidRDefault="00000000" w:rsidRPr="00000000" w14:paraId="000005E9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QUERY:</w:t>
      </w:r>
    </w:p>
    <w:tbl>
      <w:tblPr>
        <w:tblStyle w:val="Table45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rHeight w:val="8049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Create a Common Table Expression (CTE) to find the maximum blood sugar level for each patient.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MaxBloodSugar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5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Subquery to find the maximum blood sugar level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5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MAX(dc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max_glucose</w:t>
            </w:r>
          </w:p>
          <w:p w:rsidR="00000000" w:rsidDel="00000000" w:rsidP="00000000" w:rsidRDefault="00000000" w:rsidRPr="00000000" w14:paraId="000005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demographics d</w:t>
            </w:r>
          </w:p>
          <w:p w:rsidR="00000000" w:rsidDel="00000000" w:rsidP="00000000" w:rsidRDefault="00000000" w:rsidRPr="00000000" w14:paraId="000005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dexcom dc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5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5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Query to list the food that coincided with the time of the highest blood sugar for every patient.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5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high_blood_sugar_time,</w:t>
            </w:r>
          </w:p>
          <w:p w:rsidR="00000000" w:rsidDel="00000000" w:rsidP="00000000" w:rsidRDefault="00000000" w:rsidRPr="00000000" w14:paraId="000005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fl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logged_food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food_entry</w:t>
            </w:r>
          </w:p>
          <w:p w:rsidR="00000000" w:rsidDel="00000000" w:rsidP="00000000" w:rsidRDefault="00000000" w:rsidRPr="00000000" w14:paraId="000005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MaxBloodSugar m</w:t>
            </w:r>
          </w:p>
          <w:p w:rsidR="00000000" w:rsidDel="00000000" w:rsidP="00000000" w:rsidRDefault="00000000" w:rsidRPr="00000000" w14:paraId="000005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dc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</w:p>
          <w:p w:rsidR="00000000" w:rsidDel="00000000" w:rsidP="00000000" w:rsidRDefault="00000000" w:rsidRPr="00000000" w14:paraId="000006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max_glucose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</w:t>
            </w:r>
          </w:p>
          <w:p w:rsidR="00000000" w:rsidDel="00000000" w:rsidP="00000000" w:rsidRDefault="00000000" w:rsidRPr="00000000" w14:paraId="000006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d </w:t>
            </w:r>
          </w:p>
          <w:p w:rsidR="00000000" w:rsidDel="00000000" w:rsidP="00000000" w:rsidRDefault="00000000" w:rsidRPr="00000000" w14:paraId="000006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6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foodlog fl </w:t>
            </w:r>
          </w:p>
          <w:p w:rsidR="00000000" w:rsidDel="00000000" w:rsidP="00000000" w:rsidRDefault="00000000" w:rsidRPr="00000000" w14:paraId="000006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fl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</w:p>
          <w:p w:rsidR="00000000" w:rsidDel="00000000" w:rsidP="00000000" w:rsidRDefault="00000000" w:rsidRPr="00000000" w14:paraId="000006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fl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datetime</w:t>
            </w:r>
          </w:p>
          <w:p w:rsidR="00000000" w:rsidDel="00000000" w:rsidP="00000000" w:rsidRDefault="00000000" w:rsidRPr="00000000" w14:paraId="000006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dc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datestamp;</w:t>
            </w:r>
          </w:p>
          <w:p w:rsidR="00000000" w:rsidDel="00000000" w:rsidP="00000000" w:rsidRDefault="00000000" w:rsidRPr="00000000" w14:paraId="000006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0F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ind w:left="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ind w:left="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 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617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UNDERSTANDING/EXPLANATION:</w:t>
      </w:r>
    </w:p>
    <w:p w:rsidR="00000000" w:rsidDel="00000000" w:rsidP="00000000" w:rsidRDefault="00000000" w:rsidRPr="00000000" w14:paraId="00000619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ind w:left="360" w:firstLine="0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There are no food entries at the exact time of a patient's high blood sugar level, that why the query isn't returning any results.</w:t>
      </w:r>
    </w:p>
    <w:p w:rsidR="00000000" w:rsidDel="00000000" w:rsidP="00000000" w:rsidRDefault="00000000" w:rsidRPr="00000000" w14:paraId="0000061B">
      <w:pPr>
        <w:ind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ind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5766645" cy="2203466"/>
            <wp:effectExtent b="12700" l="12700" r="12700" t="12700"/>
            <wp:docPr descr="A screenshot of a chat&#10;&#10;Description automatically generated" id="2072125123" name="image10.png"/>
            <a:graphic>
              <a:graphicData uri="http://schemas.openxmlformats.org/drawingml/2006/picture">
                <pic:pic>
                  <pic:nvPicPr>
                    <pic:cNvPr descr="A screenshot of a chat&#10;&#10;Description automatically generated"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6645" cy="220346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ind w:firstLine="36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How many patients have first names with length &gt;7 letters?</w:t>
      </w:r>
    </w:p>
    <w:p w:rsidR="00000000" w:rsidDel="00000000" w:rsidP="00000000" w:rsidRDefault="00000000" w:rsidRPr="00000000" w14:paraId="00000620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622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Count the number of patients whose first names are longer than 7 characters.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patient_count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Count and give an alias 'patient_count' to the result.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From the demographics table.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LENGTH(firstname)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7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Filter for records where the length of the first name is greater than 7 characters.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29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62B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5943600" cy="1813560"/>
            <wp:effectExtent b="12700" l="12700" r="12700" t="12700"/>
            <wp:docPr descr="A screenshot of a chat&#10;&#10;Description automatically generated" id="2072125146" name="image42.png"/>
            <a:graphic>
              <a:graphicData uri="http://schemas.openxmlformats.org/drawingml/2006/picture">
                <pic:pic>
                  <pic:nvPicPr>
                    <pic:cNvPr descr="A screenshot of a chat&#10;&#10;Description automatically generated"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List all foods logged that end with 'se'. Ensure that the output is in Title Case</w:t>
      </w:r>
    </w:p>
    <w:p w:rsidR="00000000" w:rsidDel="00000000" w:rsidP="00000000" w:rsidRDefault="00000000" w:rsidRPr="00000000" w14:paraId="0000062E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630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Select distinct food items ending with 'se,' convert them to title case, and order them alphabetically.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INITCAP(logged_food)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logged_food_in_title_case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Convert the logged_food column to title case.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foodlog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From the foodlog table.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logged_food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'%se'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Filter for food items that end with 'se.'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logged_food_in_title_case;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Order the results in ascending order of the title-cased food names.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3C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63E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5947204" cy="4259948"/>
            <wp:effectExtent b="12700" l="12700" r="12700" t="12700"/>
            <wp:docPr descr="A screenshot of a computer&#10;&#10;Description automatically generated" id="2072125147" name="image3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7204" cy="42599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List the patients who had a birthday the same week as their glucose or IBI readings</w:t>
      </w:r>
    </w:p>
    <w:p w:rsidR="00000000" w:rsidDel="00000000" w:rsidP="00000000" w:rsidRDefault="00000000" w:rsidRPr="00000000" w14:paraId="00000642">
      <w:pPr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644">
      <w:pPr>
        <w:ind w:firstLine="36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8905.0" w:type="dxa"/>
        <w:jc w:val="left"/>
        <w:tblInd w:w="4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05"/>
        <w:tblGridChange w:id="0">
          <w:tblGrid>
            <w:gridCol w:w="890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Select distinct patient information for patients with data in dexcom or ibi tables based on week-by-week comparison.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</w:t>
            </w:r>
          </w:p>
          <w:p w:rsidR="00000000" w:rsidDel="00000000" w:rsidP="00000000" w:rsidRDefault="00000000" w:rsidRPr="00000000" w14:paraId="000006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firstname, </w:t>
            </w:r>
          </w:p>
          <w:p w:rsidR="00000000" w:rsidDel="00000000" w:rsidP="00000000" w:rsidRDefault="00000000" w:rsidRPr="00000000" w14:paraId="000006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lastname, </w:t>
            </w:r>
          </w:p>
          <w:p w:rsidR="00000000" w:rsidDel="00000000" w:rsidP="00000000" w:rsidRDefault="00000000" w:rsidRPr="00000000" w14:paraId="000006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 </w:t>
            </w:r>
          </w:p>
          <w:p w:rsidR="00000000" w:rsidDel="00000000" w:rsidP="00000000" w:rsidRDefault="00000000" w:rsidRPr="00000000" w14:paraId="000006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dg </w:t>
            </w:r>
          </w:p>
          <w:p w:rsidR="00000000" w:rsidDel="00000000" w:rsidP="00000000" w:rsidRDefault="00000000" w:rsidRPr="00000000" w14:paraId="000006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LEFT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 d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Left join with the dexcom table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</w:p>
          <w:p w:rsidR="00000000" w:rsidDel="00000000" w:rsidP="00000000" w:rsidRDefault="00000000" w:rsidRPr="00000000" w14:paraId="000006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DATE_PART(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'week'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DATE_PART(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'week'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datestamp)</w:t>
            </w:r>
          </w:p>
          <w:p w:rsidR="00000000" w:rsidDel="00000000" w:rsidP="00000000" w:rsidRDefault="00000000" w:rsidRPr="00000000" w14:paraId="000006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LEFT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 i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Left join with the ibi table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</w:p>
          <w:p w:rsidR="00000000" w:rsidDel="00000000" w:rsidP="00000000" w:rsidRDefault="00000000" w:rsidRPr="00000000" w14:paraId="000006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DATE_PART(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'week'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dg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DATE_PART(</w:t>
            </w:r>
            <w:r w:rsidDel="00000000" w:rsidR="00000000" w:rsidRPr="00000000">
              <w:rPr>
                <w:b w:val="1"/>
                <w:color w:val="ba2121"/>
                <w:sz w:val="22"/>
                <w:szCs w:val="22"/>
                <w:rtl w:val="0"/>
              </w:rPr>
              <w:t xml:space="preserve">'week'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i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datestamp)</w:t>
            </w:r>
          </w:p>
          <w:p w:rsidR="00000000" w:rsidDel="00000000" w:rsidP="00000000" w:rsidRDefault="00000000" w:rsidRPr="00000000" w14:paraId="000006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NULL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IS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NOT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8000"/>
                <w:sz w:val="22"/>
                <w:szCs w:val="22"/>
                <w:rtl w:val="0"/>
              </w:rPr>
              <w:t xml:space="preserve">NULL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</w:t>
            </w:r>
            <w:r w:rsidDel="00000000" w:rsidR="00000000" w:rsidRPr="00000000">
              <w:rPr>
                <w:b w:val="1"/>
                <w:i w:val="1"/>
                <w:color w:val="408080"/>
                <w:sz w:val="22"/>
                <w:szCs w:val="22"/>
                <w:rtl w:val="0"/>
              </w:rPr>
              <w:t xml:space="preserve">-- Filter for patients with data in either dexcom or ibi tables.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54">
      <w:pPr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ind w:firstLine="36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657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5943600" cy="2772410"/>
            <wp:effectExtent b="12700" l="12700" r="12700" t="12700"/>
            <wp:docPr descr="A screenshot of a computer&#10;&#10;Description automatically generated" id="2072125148" name="image3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ind w:left="36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numPr>
          <w:ilvl w:val="0"/>
          <w:numId w:val="2"/>
        </w:numPr>
        <w:spacing w:line="276" w:lineRule="auto"/>
        <w:ind w:left="270" w:hanging="360"/>
        <w:rPr>
          <w:b w:val="1"/>
          <w:sz w:val="22"/>
          <w:szCs w:val="22"/>
          <w:highlight w:val="yellow"/>
        </w:rPr>
      </w:pP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Assuming breakfast is between 8 am and 11 am. How many patients ate a meal with bananas in it?</w:t>
      </w:r>
    </w:p>
    <w:p w:rsidR="00000000" w:rsidDel="00000000" w:rsidP="00000000" w:rsidRDefault="00000000" w:rsidRPr="00000000" w14:paraId="00000660">
      <w:pPr>
        <w:spacing w:line="276" w:lineRule="auto"/>
        <w:ind w:left="720" w:firstLine="0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66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count(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 </w:t>
            </w:r>
          </w:p>
          <w:p w:rsidR="00000000" w:rsidDel="00000000" w:rsidP="00000000" w:rsidRDefault="00000000" w:rsidRPr="00000000" w14:paraId="000006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8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logged_food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like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'%Banana%'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6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67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66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Create a User defined function that returns the age of any patient based on input</w:t>
      </w:r>
    </w:p>
    <w:p w:rsidR="00000000" w:rsidDel="00000000" w:rsidP="00000000" w:rsidRDefault="00000000" w:rsidRPr="00000000" w14:paraId="0000067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67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Create or replace a PostgreSQL function named AgeOfPatient that takes a patientIdno as input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REPLACE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FUNCTION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AgeOfPatient(patientIdno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bigint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RETURNS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TABLE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(age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interval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$$</w:t>
            </w:r>
          </w:p>
          <w:p w:rsidR="00000000" w:rsidDel="00000000" w:rsidP="00000000" w:rsidRDefault="00000000" w:rsidRPr="00000000" w14:paraId="000006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BEGIN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Use RETURN QUERY to return the result of the SELECT statement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RETURN QUERY (</w:t>
            </w:r>
          </w:p>
          <w:p w:rsidR="00000000" w:rsidDel="00000000" w:rsidP="00000000" w:rsidRDefault="00000000" w:rsidRPr="00000000" w14:paraId="000006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Select the age of the patient based on their date of birth (dob)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dob)</w:t>
            </w:r>
          </w:p>
          <w:p w:rsidR="00000000" w:rsidDel="00000000" w:rsidP="00000000" w:rsidRDefault="00000000" w:rsidRPr="00000000" w14:paraId="000006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</w:t>
            </w:r>
          </w:p>
          <w:p w:rsidR="00000000" w:rsidDel="00000000" w:rsidP="00000000" w:rsidRDefault="00000000" w:rsidRPr="00000000" w14:paraId="000006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patientIdno</w:t>
            </w:r>
          </w:p>
          <w:p w:rsidR="00000000" w:rsidDel="00000000" w:rsidP="00000000" w:rsidRDefault="00000000" w:rsidRPr="00000000" w14:paraId="000006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);</w:t>
            </w:r>
          </w:p>
          <w:p w:rsidR="00000000" w:rsidDel="00000000" w:rsidP="00000000" w:rsidRDefault="00000000" w:rsidRPr="00000000" w14:paraId="000006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END;</w:t>
            </w:r>
          </w:p>
          <w:p w:rsidR="00000000" w:rsidDel="00000000" w:rsidP="00000000" w:rsidRDefault="00000000" w:rsidRPr="00000000" w14:paraId="000006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60a0b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$$ LANGUAGE plpgsql;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Define the language for the function</w:t>
            </w:r>
          </w:p>
          <w:p w:rsidR="00000000" w:rsidDel="00000000" w:rsidP="00000000" w:rsidRDefault="00000000" w:rsidRPr="00000000" w14:paraId="000006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60a0b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AgeOfPatient(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6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69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4286250" cy="1095375"/>
            <wp:effectExtent b="12700" l="12700" r="12700" t="12700"/>
            <wp:docPr id="20721251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953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395538"/>
            <wp:effectExtent b="12700" l="12700" r="12700" t="12700"/>
            <wp:docPr id="20721251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5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Based on Number of hyper and hypoglycemic incidents per patient, which patient has the least control over their blood sugar?</w:t>
      </w:r>
    </w:p>
    <w:p w:rsidR="00000000" w:rsidDel="00000000" w:rsidP="00000000" w:rsidRDefault="00000000" w:rsidRPr="00000000" w14:paraId="0000069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69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Select the patient with the most readings below 70 or above 125 mg/dL.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                     </w:t>
            </w:r>
          </w:p>
          <w:p w:rsidR="00000000" w:rsidDel="00000000" w:rsidP="00000000" w:rsidRDefault="00000000" w:rsidRPr="00000000" w14:paraId="000006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                        </w:t>
            </w:r>
          </w:p>
          <w:p w:rsidR="00000000" w:rsidDel="00000000" w:rsidP="00000000" w:rsidRDefault="00000000" w:rsidRPr="00000000" w14:paraId="000006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glucose values below 70 mg/dL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126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or glucose values above or equal to 126 mg/dL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                     </w:t>
            </w:r>
          </w:p>
          <w:p w:rsidR="00000000" w:rsidDel="00000000" w:rsidP="00000000" w:rsidRDefault="00000000" w:rsidRPr="00000000" w14:paraId="000006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COUNT(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Order the groups in descending order of count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Limit the result to the top (most frequent)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A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6A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Display patients details with event details and minimum heart rate</w:t>
      </w:r>
    </w:p>
    <w:p w:rsidR="00000000" w:rsidDel="00000000" w:rsidP="00000000" w:rsidRDefault="00000000" w:rsidRPr="00000000" w14:paraId="000006B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6B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Select distinct patient information along with event type and minimum heart rate.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       </w:t>
            </w:r>
          </w:p>
          <w:p w:rsidR="00000000" w:rsidDel="00000000" w:rsidP="00000000" w:rsidRDefault="00000000" w:rsidRPr="00000000" w14:paraId="000006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gender,           </w:t>
            </w:r>
          </w:p>
          <w:p w:rsidR="00000000" w:rsidDel="00000000" w:rsidP="00000000" w:rsidRDefault="00000000" w:rsidRPr="00000000" w14:paraId="000006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hba1c,            </w:t>
            </w:r>
          </w:p>
          <w:p w:rsidR="00000000" w:rsidDel="00000000" w:rsidP="00000000" w:rsidRDefault="00000000" w:rsidRPr="00000000" w14:paraId="000006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dob,              </w:t>
            </w:r>
          </w:p>
          <w:p w:rsidR="00000000" w:rsidDel="00000000" w:rsidP="00000000" w:rsidRDefault="00000000" w:rsidRPr="00000000" w14:paraId="000006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event_type,       </w:t>
            </w:r>
          </w:p>
          <w:p w:rsidR="00000000" w:rsidDel="00000000" w:rsidP="00000000" w:rsidRDefault="00000000" w:rsidRPr="00000000" w14:paraId="000006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(</w:t>
            </w:r>
          </w:p>
          <w:p w:rsidR="00000000" w:rsidDel="00000000" w:rsidP="00000000" w:rsidRDefault="00000000" w:rsidRPr="00000000" w14:paraId="000006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MIN(min_hr)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Subquery to find the minimum heart rate for the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 </w:t>
            </w:r>
          </w:p>
          <w:p w:rsidR="00000000" w:rsidDel="00000000" w:rsidP="00000000" w:rsidRDefault="00000000" w:rsidRPr="00000000" w14:paraId="000006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6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min_heart_rate</w:t>
            </w:r>
          </w:p>
          <w:p w:rsidR="00000000" w:rsidDel="00000000" w:rsidP="00000000" w:rsidRDefault="00000000" w:rsidRPr="00000000" w14:paraId="000006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d       </w:t>
            </w:r>
          </w:p>
          <w:p w:rsidR="00000000" w:rsidDel="00000000" w:rsidP="00000000" w:rsidRDefault="00000000" w:rsidRPr="00000000" w14:paraId="000006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dx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Join with the dexcom table based on patient 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6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eventtype e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Join with the eventtype table based on event 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id</w:t>
            </w:r>
          </w:p>
          <w:p w:rsidR="00000000" w:rsidDel="00000000" w:rsidP="00000000" w:rsidRDefault="00000000" w:rsidRPr="00000000" w14:paraId="000006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Order the results by patient 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CF">
      <w:pP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6D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300288"/>
            <wp:effectExtent b="12700" l="12700" r="12700" t="12700"/>
            <wp:docPr id="207212515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2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Display a list of patients whose daily max_eda lies between 40 and 50.</w:t>
      </w:r>
    </w:p>
    <w:p w:rsidR="00000000" w:rsidDel="00000000" w:rsidP="00000000" w:rsidRDefault="00000000" w:rsidRPr="00000000" w14:paraId="000006D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6D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patientid</w:t>
            </w:r>
          </w:p>
          <w:p w:rsidR="00000000" w:rsidDel="00000000" w:rsidP="00000000" w:rsidRDefault="00000000" w:rsidRPr="00000000" w14:paraId="000006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6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patientid, max_eda</w:t>
            </w:r>
          </w:p>
          <w:p w:rsidR="00000000" w:rsidDel="00000000" w:rsidP="00000000" w:rsidRDefault="00000000" w:rsidRPr="00000000" w14:paraId="000006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eda</w:t>
            </w:r>
          </w:p>
          <w:p w:rsidR="00000000" w:rsidDel="00000000" w:rsidP="00000000" w:rsidRDefault="00000000" w:rsidRPr="00000000" w14:paraId="000006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i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max_eda </w:t>
            </w:r>
            <w:r w:rsidDel="00000000" w:rsidR="00000000" w:rsidRPr="00000000">
              <w:rPr>
                <w:b w:val="1"/>
                <w:i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40a070"/>
                <w:sz w:val="22"/>
                <w:szCs w:val="22"/>
                <w:rtl w:val="0"/>
              </w:rPr>
              <w:t xml:space="preserve">40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40a070"/>
                <w:sz w:val="22"/>
                <w:szCs w:val="22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line="265" w:lineRule="auto"/>
              <w:rPr>
                <w:b w:val="1"/>
                <w:i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i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i w:val="1"/>
                <w:color w:val="333333"/>
                <w:sz w:val="22"/>
                <w:szCs w:val="22"/>
                <w:rtl w:val="0"/>
              </w:rPr>
              <w:t xml:space="preserve"> filtered_eda;</w:t>
            </w:r>
          </w:p>
          <w:p w:rsidR="00000000" w:rsidDel="00000000" w:rsidP="00000000" w:rsidRDefault="00000000" w:rsidRPr="00000000" w14:paraId="000006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60a0b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D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6E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5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Count the number of hyper and hypoglycemic incidents per patient</w:t>
      </w:r>
    </w:p>
    <w:p w:rsidR="00000000" w:rsidDel="00000000" w:rsidP="00000000" w:rsidRDefault="00000000" w:rsidRPr="00000000" w14:paraId="000006F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6F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the count of hypo and hyperglycemic incidents for each patient and perform a full join on patientid.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second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        </w:t>
            </w:r>
          </w:p>
          <w:p w:rsidR="00000000" w:rsidDel="00000000" w:rsidP="00000000" w:rsidRDefault="00000000" w:rsidRPr="00000000" w14:paraId="000006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first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hypo_incidents,     </w:t>
            </w:r>
          </w:p>
          <w:p w:rsidR="00000000" w:rsidDel="00000000" w:rsidP="00000000" w:rsidRDefault="00000000" w:rsidRPr="00000000" w14:paraId="000006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second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hyper_incidents    </w:t>
            </w:r>
          </w:p>
          <w:p w:rsidR="00000000" w:rsidDel="00000000" w:rsidP="00000000" w:rsidRDefault="00000000" w:rsidRPr="00000000" w14:paraId="000006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(</w:t>
            </w:r>
          </w:p>
          <w:p w:rsidR="00000000" w:rsidDel="00000000" w:rsidP="00000000" w:rsidRDefault="00000000" w:rsidRPr="00000000" w14:paraId="000006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Subquery to count hypo incidents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patientid,</w:t>
            </w:r>
          </w:p>
          <w:p w:rsidR="00000000" w:rsidDel="00000000" w:rsidP="00000000" w:rsidRDefault="00000000" w:rsidRPr="00000000" w14:paraId="000006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COUNT(glucose_value_mgdl)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hypo_incidents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Count of glucose values below 70 mg/dL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dexcom</w:t>
            </w:r>
          </w:p>
          <w:p w:rsidR="00000000" w:rsidDel="00000000" w:rsidP="00000000" w:rsidRDefault="00000000" w:rsidRPr="00000000" w14:paraId="000007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70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hypo incidents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patientid</w:t>
            </w:r>
          </w:p>
          <w:p w:rsidR="00000000" w:rsidDel="00000000" w:rsidP="00000000" w:rsidRDefault="00000000" w:rsidRPr="00000000" w14:paraId="000007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first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FULL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(</w:t>
            </w:r>
          </w:p>
          <w:p w:rsidR="00000000" w:rsidDel="00000000" w:rsidP="00000000" w:rsidRDefault="00000000" w:rsidRPr="00000000" w14:paraId="000007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Subquery to count hyper incidents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patientid,</w:t>
            </w:r>
          </w:p>
          <w:p w:rsidR="00000000" w:rsidDel="00000000" w:rsidP="00000000" w:rsidRDefault="00000000" w:rsidRPr="00000000" w14:paraId="000007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COUNT(glucose_value_mgdl)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hyper_incidents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Count of glucose values greater than or equal to 126 mg/dL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dexcom</w:t>
            </w:r>
          </w:p>
          <w:p w:rsidR="00000000" w:rsidDel="00000000" w:rsidP="00000000" w:rsidRDefault="00000000" w:rsidRPr="00000000" w14:paraId="000007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126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hyper incidents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patientid</w:t>
            </w:r>
          </w:p>
          <w:p w:rsidR="00000000" w:rsidDel="00000000" w:rsidP="00000000" w:rsidRDefault="00000000" w:rsidRPr="00000000" w14:paraId="000007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second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first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second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7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patientid;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Order the results by patient identifier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1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71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882900"/>
            <wp:effectExtent b="12700" l="12700" r="12700" t="12700"/>
            <wp:docPr id="207212515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What is the variance from mean  for all patients for the table IBI?</w:t>
      </w:r>
    </w:p>
    <w:p w:rsidR="00000000" w:rsidDel="00000000" w:rsidP="00000000" w:rsidRDefault="00000000" w:rsidRPr="00000000" w14:paraId="0000072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72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the variance of mean interbeat intervals (IBI) for each patient.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patientid,                   </w:t>
            </w:r>
          </w:p>
          <w:p w:rsidR="00000000" w:rsidDel="00000000" w:rsidP="00000000" w:rsidRDefault="00000000" w:rsidRPr="00000000" w14:paraId="000007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VARIANCE(mean_ibi_ms)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Variance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and alias the variance of mean IBI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ibi                          </w:t>
            </w:r>
          </w:p>
          <w:p w:rsidR="00000000" w:rsidDel="00000000" w:rsidP="00000000" w:rsidRDefault="00000000" w:rsidRPr="00000000" w14:paraId="000007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patientid;                   </w:t>
            </w:r>
          </w:p>
          <w:p w:rsidR="00000000" w:rsidDel="00000000" w:rsidP="00000000" w:rsidRDefault="00000000" w:rsidRPr="00000000" w14:paraId="000007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2D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72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1826059"/>
            <wp:effectExtent b="12700" l="12700" r="12700" t="12700"/>
            <wp:docPr id="20721251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0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Create a view that combines all relevant patient demographics and lab markers into one. Call this view ‘Patient_Overview’.</w:t>
      </w:r>
    </w:p>
    <w:p w:rsidR="00000000" w:rsidDel="00000000" w:rsidP="00000000" w:rsidRDefault="00000000" w:rsidRPr="00000000" w14:paraId="0000073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73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Create or replace a view named Patient_Overview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REPLACE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VIEW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Patient_Overview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7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Select distinct patient information and calculate average mean heart rate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 '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patient_name,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gender,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</w:t>
            </w:r>
          </w:p>
          <w:p w:rsidR="00000000" w:rsidDel="00000000" w:rsidP="00000000" w:rsidRDefault="00000000" w:rsidRPr="00000000" w14:paraId="000007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,AVG(h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</w:t>
            </w:r>
          </w:p>
          <w:p w:rsidR="00000000" w:rsidDel="00000000" w:rsidP="00000000" w:rsidRDefault="00000000" w:rsidRPr="00000000" w14:paraId="000007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d</w:t>
            </w:r>
          </w:p>
          <w:p w:rsidR="00000000" w:rsidDel="00000000" w:rsidP="00000000" w:rsidRDefault="00000000" w:rsidRPr="00000000" w14:paraId="000007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 h</w:t>
            </w:r>
          </w:p>
          <w:p w:rsidR="00000000" w:rsidDel="00000000" w:rsidP="00000000" w:rsidRDefault="00000000" w:rsidRPr="00000000" w14:paraId="000007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7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7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</w:t>
            </w:r>
          </w:p>
          <w:p w:rsidR="00000000" w:rsidDel="00000000" w:rsidP="00000000" w:rsidRDefault="00000000" w:rsidRPr="00000000" w14:paraId="000007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Patient_Overview;</w:t>
            </w:r>
          </w:p>
          <w:p w:rsidR="00000000" w:rsidDel="00000000" w:rsidP="00000000" w:rsidRDefault="00000000" w:rsidRPr="00000000" w14:paraId="000007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4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74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891213" cy="2076450"/>
            <wp:effectExtent b="12700" l="12700" r="12700" t="12700"/>
            <wp:docPr id="20721251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076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147888"/>
            <wp:effectExtent b="12700" l="12700" r="12700" t="12700"/>
            <wp:docPr id="20721251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8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Create a table that stores an array of biomarkers: Min(Glucose Value), Avg(Mean_HR), Max(Max_EDA) for every patient. </w:t>
      </w:r>
    </w:p>
    <w:p w:rsidR="00000000" w:rsidDel="00000000" w:rsidP="00000000" w:rsidRDefault="00000000" w:rsidRPr="00000000" w14:paraId="000007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74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8995.0" w:type="dxa"/>
        <w:jc w:val="left"/>
        <w:tblInd w:w="35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995"/>
        <w:tblGridChange w:id="0">
          <w:tblGrid>
            <w:gridCol w:w="899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Create a table named Array_of_biometrics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TABLE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Array_of_biometrics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Select and aggregate patient biometric data as a numeric array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pid,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Cast patientid as an integer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</w:p>
          <w:p w:rsidR="00000000" w:rsidDel="00000000" w:rsidP="00000000" w:rsidRDefault="00000000" w:rsidRPr="00000000" w14:paraId="000007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'{'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MIN(glucose_value_mgdl)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','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AVG(mean_hr)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','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MAX(max_eda)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'}'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numeric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[]</w:t>
            </w:r>
          </w:p>
          <w:p w:rsidR="00000000" w:rsidDel="00000000" w:rsidP="00000000" w:rsidRDefault="00000000" w:rsidRPr="00000000" w14:paraId="000007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biomarkers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Create a numeric array containing aggregated biometric values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d  </w:t>
            </w:r>
          </w:p>
          <w:p w:rsidR="00000000" w:rsidDel="00000000" w:rsidP="00000000" w:rsidRDefault="00000000" w:rsidRPr="00000000" w14:paraId="000007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INNER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eda 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 </w:t>
            </w:r>
          </w:p>
          <w:p w:rsidR="00000000" w:rsidDel="00000000" w:rsidP="00000000" w:rsidRDefault="00000000" w:rsidRPr="00000000" w14:paraId="000007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INNER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 h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   </w:t>
            </w:r>
          </w:p>
          <w:p w:rsidR="00000000" w:rsidDel="00000000" w:rsidP="00000000" w:rsidRDefault="00000000" w:rsidRPr="00000000" w14:paraId="000007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INNER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dx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 </w:t>
            </w:r>
          </w:p>
          <w:p w:rsidR="00000000" w:rsidDel="00000000" w:rsidP="00000000" w:rsidRDefault="00000000" w:rsidRPr="00000000" w14:paraId="000007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 </w:t>
            </w:r>
          </w:p>
          <w:p w:rsidR="00000000" w:rsidDel="00000000" w:rsidP="00000000" w:rsidRDefault="00000000" w:rsidRPr="00000000" w14:paraId="000007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  </w:t>
            </w:r>
          </w:p>
          <w:p w:rsidR="00000000" w:rsidDel="00000000" w:rsidP="00000000" w:rsidRDefault="00000000" w:rsidRPr="00000000" w14:paraId="000007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 *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Array_of_biometrics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61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</w:t>
      </w:r>
    </w:p>
    <w:p w:rsidR="00000000" w:rsidDel="00000000" w:rsidP="00000000" w:rsidRDefault="00000000" w:rsidRPr="00000000" w14:paraId="0000076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OUTPUT:</w:t>
      </w:r>
    </w:p>
    <w:p w:rsidR="00000000" w:rsidDel="00000000" w:rsidP="00000000" w:rsidRDefault="00000000" w:rsidRPr="00000000" w14:paraId="0000077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   </w:t>
      </w: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677525"/>
            <wp:effectExtent b="12700" l="12700" r="12700" t="12700"/>
            <wp:docPr id="20721251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Assuming lunch is between 12pm and 2pm. Calculate the total number of calories consumed by each patient for lunch on "2020-02-24"</w:t>
      </w:r>
    </w:p>
    <w:p w:rsidR="00000000" w:rsidDel="00000000" w:rsidP="00000000" w:rsidRDefault="00000000" w:rsidRPr="00000000" w14:paraId="0000077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77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Select patient IDs and the sum of calories consumed during a specific time range on a specific date.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                      </w:t>
            </w:r>
          </w:p>
          <w:p w:rsidR="00000000" w:rsidDel="00000000" w:rsidP="00000000" w:rsidRDefault="00000000" w:rsidRPr="00000000" w14:paraId="000007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SUM(calorie)    </w:t>
            </w:r>
          </w:p>
          <w:p w:rsidR="00000000" w:rsidDel="00000000" w:rsidP="00000000" w:rsidRDefault="00000000" w:rsidRPr="00000000" w14:paraId="000007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foodlog                          </w:t>
            </w:r>
          </w:p>
          <w:p w:rsidR="00000000" w:rsidDel="00000000" w:rsidP="00000000" w:rsidRDefault="00000000" w:rsidRPr="00000000" w14:paraId="000007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HOUR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datetime)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14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records between 12:00 PM and 2:00 PM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(datetime)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'2020-02-24'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records on the specific date '2020-02-24'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patientid;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Group the results by patient identifier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8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78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715000" cy="2602862"/>
            <wp:effectExtent b="12700" l="12700" r="12700" t="12700"/>
            <wp:docPr id="20721251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0286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What is the total length of time recorded for each patient(in hours) in the Dexcom table?</w:t>
      </w:r>
    </w:p>
    <w:p w:rsidR="00000000" w:rsidDel="00000000" w:rsidP="00000000" w:rsidRDefault="00000000" w:rsidRPr="00000000" w14:paraId="0000079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79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the total hours between the maximum and minimum datestamps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                                         </w:t>
            </w:r>
          </w:p>
          <w:p w:rsidR="00000000" w:rsidDel="00000000" w:rsidP="00000000" w:rsidRDefault="00000000" w:rsidRPr="00000000" w14:paraId="000007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ROUND(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(EPOCH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(MAX(datestamp)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-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MIN(datestamp)))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/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3600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total_hours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total hours and round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                                            </w:t>
            </w:r>
          </w:p>
          <w:p w:rsidR="00000000" w:rsidDel="00000000" w:rsidP="00000000" w:rsidRDefault="00000000" w:rsidRPr="00000000" w14:paraId="000007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                                      </w:t>
            </w:r>
          </w:p>
          <w:p w:rsidR="00000000" w:rsidDel="00000000" w:rsidP="00000000" w:rsidRDefault="00000000" w:rsidRPr="00000000" w14:paraId="000007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patientid;  </w:t>
            </w:r>
          </w:p>
          <w:p w:rsidR="00000000" w:rsidDel="00000000" w:rsidP="00000000" w:rsidRDefault="00000000" w:rsidRPr="00000000" w14:paraId="000007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A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7A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Display the first, last name, patient age and max glucose reading in one string for every patient</w:t>
      </w:r>
    </w:p>
    <w:p w:rsidR="00000000" w:rsidDel="00000000" w:rsidP="00000000" w:rsidRDefault="00000000" w:rsidRPr="00000000" w14:paraId="000007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7B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Select patient information and the maximum glucose value as a concatenated string.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                                   </w:t>
            </w:r>
          </w:p>
          <w:p w:rsidR="00000000" w:rsidDel="00000000" w:rsidP="00000000" w:rsidRDefault="00000000" w:rsidRPr="00000000" w14:paraId="000007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', 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Concatenate first name and last name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', 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dob)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Concatenate age calculated from date of birth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', 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||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MAX(dx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oneString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Concatenate maximum glucose value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d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Data is sourced from the demographics table (aliased as 'd')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dx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dx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Join with dexcom table based on patient 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Group the results by patient identifier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C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7C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What is the average age of all patients in the database?</w:t>
      </w:r>
    </w:p>
    <w:p w:rsidR="00000000" w:rsidDel="00000000" w:rsidP="00000000" w:rsidRDefault="00000000" w:rsidRPr="00000000" w14:paraId="000007D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7D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the average age of patients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AVG(age)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the average of the calculated ages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patientid,</w:t>
            </w:r>
          </w:p>
          <w:p w:rsidR="00000000" w:rsidDel="00000000" w:rsidP="00000000" w:rsidRDefault="00000000" w:rsidRPr="00000000" w14:paraId="000007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AGE(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dob)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Calculate the age based on the date of birth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demographics</w:t>
            </w:r>
          </w:p>
          <w:p w:rsidR="00000000" w:rsidDel="00000000" w:rsidP="00000000" w:rsidRDefault="00000000" w:rsidRPr="00000000" w14:paraId="000007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patientid) a; </w:t>
            </w:r>
          </w:p>
          <w:p w:rsidR="00000000" w:rsidDel="00000000" w:rsidP="00000000" w:rsidRDefault="00000000" w:rsidRPr="00000000" w14:paraId="000007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D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7E0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4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Display All female patients with age less than 50</w:t>
      </w:r>
    </w:p>
    <w:p w:rsidR="00000000" w:rsidDel="00000000" w:rsidP="00000000" w:rsidRDefault="00000000" w:rsidRPr="00000000" w14:paraId="000007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7E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Select patient information for female patients under the age of 50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                        </w:t>
            </w:r>
          </w:p>
          <w:p w:rsidR="00000000" w:rsidDel="00000000" w:rsidP="00000000" w:rsidRDefault="00000000" w:rsidRPr="00000000" w14:paraId="000007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gender,                          </w:t>
            </w:r>
          </w:p>
          <w:p w:rsidR="00000000" w:rsidDel="00000000" w:rsidP="00000000" w:rsidRDefault="00000000" w:rsidRPr="00000000" w14:paraId="000007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AGE(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dob)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      </w:t>
            </w:r>
          </w:p>
          <w:p w:rsidR="00000000" w:rsidDel="00000000" w:rsidP="00000000" w:rsidRDefault="00000000" w:rsidRPr="00000000" w14:paraId="000007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 </w:t>
            </w:r>
          </w:p>
          <w:p w:rsidR="00000000" w:rsidDel="00000000" w:rsidP="00000000" w:rsidRDefault="00000000" w:rsidRPr="00000000" w14:paraId="000007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         </w:t>
            </w:r>
          </w:p>
          <w:p w:rsidR="00000000" w:rsidDel="00000000" w:rsidP="00000000" w:rsidRDefault="00000000" w:rsidRPr="00000000" w14:paraId="000007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gender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'FEMALE'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female patients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YEAR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CURRENT_DATE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dob))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Filter for patients under the age of 50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patientid; </w:t>
            </w:r>
          </w:p>
          <w:p w:rsidR="00000000" w:rsidDel="00000000" w:rsidP="00000000" w:rsidRDefault="00000000" w:rsidRPr="00000000" w14:paraId="000007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FC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7FE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4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Display count of Event ID, Event Subtype and the first letter of the event subtype. Display all events </w:t>
      </w:r>
    </w:p>
    <w:p w:rsidR="00000000" w:rsidDel="00000000" w:rsidP="00000000" w:rsidRDefault="00000000" w:rsidRPr="00000000" w14:paraId="0000080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80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744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744"/>
        <w:tblGridChange w:id="0">
          <w:tblGrid>
            <w:gridCol w:w="9744"/>
          </w:tblGrid>
        </w:tblGridChange>
      </w:tblGrid>
      <w:tr>
        <w:trPr>
          <w:cantSplit w:val="0"/>
          <w:trHeight w:val="1377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Retrieve data from the eventtype table, count occurrences, and order by 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id,event_subtype,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LEFT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(event_subtype,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),count(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CNT</w:t>
            </w:r>
          </w:p>
          <w:p w:rsidR="00000000" w:rsidDel="00000000" w:rsidP="00000000" w:rsidRDefault="00000000" w:rsidRPr="00000000" w14:paraId="000008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eventtype</w:t>
            </w:r>
          </w:p>
          <w:p w:rsidR="00000000" w:rsidDel="00000000" w:rsidP="00000000" w:rsidRDefault="00000000" w:rsidRPr="00000000" w14:paraId="000008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id,event_subtype,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LEFT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(event_subtype,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id;</w:t>
            </w:r>
          </w:p>
          <w:p w:rsidR="00000000" w:rsidDel="00000000" w:rsidP="00000000" w:rsidRDefault="00000000" w:rsidRPr="00000000" w14:paraId="000008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1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81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List the foods consumed by  the patient(s) whose eventype is "Estimated Glucose Value".</w:t>
      </w:r>
    </w:p>
    <w:p w:rsidR="00000000" w:rsidDel="00000000" w:rsidP="00000000" w:rsidRDefault="00000000" w:rsidRPr="00000000" w14:paraId="000008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firstLine="0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82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f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logged_food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dexcom d</w:t>
            </w:r>
          </w:p>
          <w:p w:rsidR="00000000" w:rsidDel="00000000" w:rsidP="00000000" w:rsidRDefault="00000000" w:rsidRPr="00000000" w14:paraId="000008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eventtype e</w:t>
            </w:r>
          </w:p>
          <w:p w:rsidR="00000000" w:rsidDel="00000000" w:rsidP="00000000" w:rsidRDefault="00000000" w:rsidRPr="00000000" w14:paraId="000008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id</w:t>
            </w:r>
          </w:p>
          <w:p w:rsidR="00000000" w:rsidDel="00000000" w:rsidP="00000000" w:rsidRDefault="00000000" w:rsidRPr="00000000" w14:paraId="000008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 f</w:t>
            </w:r>
          </w:p>
          <w:p w:rsidR="00000000" w:rsidDel="00000000" w:rsidP="00000000" w:rsidRDefault="00000000" w:rsidRPr="00000000" w14:paraId="000008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8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e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event_subtype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'Estimated Glucose Value'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2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82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3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hanging="36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Rank the patients' health based on HRV and Control of blood sugar(AKA min time spent out of range)</w:t>
      </w:r>
    </w:p>
    <w:p w:rsidR="00000000" w:rsidDel="00000000" w:rsidP="00000000" w:rsidRDefault="00000000" w:rsidRPr="00000000" w14:paraId="000008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left="360" w:firstLine="0"/>
        <w:rPr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83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--Step 1 :Create a 'hrv' field to table  'ibi' to store Heat Rate Variability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--Add 'hrv' field to table 'ibi'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ALTER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TABLE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</w:t>
            </w:r>
          </w:p>
          <w:p w:rsidR="00000000" w:rsidDel="00000000" w:rsidP="00000000" w:rsidRDefault="00000000" w:rsidRPr="00000000" w14:paraId="000008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ADD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COLUMN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numeric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UPDATE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</w:t>
            </w:r>
          </w:p>
          <w:p w:rsidR="00000000" w:rsidDel="00000000" w:rsidP="00000000" w:rsidRDefault="00000000" w:rsidRPr="00000000" w14:paraId="000008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AVG(rmssd_ms)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600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sub</w:t>
            </w:r>
          </w:p>
          <w:p w:rsidR="00000000" w:rsidDel="00000000" w:rsidP="00000000" w:rsidRDefault="00000000" w:rsidRPr="00000000" w14:paraId="000008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sub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patientid);</w:t>
            </w:r>
          </w:p>
          <w:p w:rsidR="00000000" w:rsidDel="00000000" w:rsidP="00000000" w:rsidRDefault="00000000" w:rsidRPr="00000000" w14:paraId="000008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--Step 2 : Create Table named 'hrv_bloodSugar' with HRV and Blood sugar 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TABLE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hrv_bloodSugar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8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ROUND(AVG(dc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Glucose_Value,</w:t>
            </w:r>
          </w:p>
          <w:p w:rsidR="00000000" w:rsidDel="00000000" w:rsidP="00000000" w:rsidRDefault="00000000" w:rsidRPr="00000000" w14:paraId="000008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ROUND(AVG(ibi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hrv))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</w:t>
            </w:r>
          </w:p>
          <w:p w:rsidR="00000000" w:rsidDel="00000000" w:rsidP="00000000" w:rsidRDefault="00000000" w:rsidRPr="00000000" w14:paraId="000008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demographics d</w:t>
            </w:r>
          </w:p>
          <w:p w:rsidR="00000000" w:rsidDel="00000000" w:rsidP="00000000" w:rsidRDefault="00000000" w:rsidRPr="00000000" w14:paraId="000008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dc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8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ibi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ibi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8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8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</w:t>
            </w:r>
          </w:p>
          <w:p w:rsidR="00000000" w:rsidDel="00000000" w:rsidP="00000000" w:rsidRDefault="00000000" w:rsidRPr="00000000" w14:paraId="000008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--Step 3 : Query to Rank patients health based on HRV and control of bloodsugar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ab/>
              <w:t xml:space="preserve">   </w:t>
            </w:r>
          </w:p>
          <w:p w:rsidR="00000000" w:rsidDel="00000000" w:rsidP="00000000" w:rsidRDefault="00000000" w:rsidRPr="00000000" w14:paraId="000008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hrv_ranks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8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patientid,</w:t>
            </w:r>
          </w:p>
          <w:p w:rsidR="00000000" w:rsidDel="00000000" w:rsidP="00000000" w:rsidRDefault="00000000" w:rsidRPr="00000000" w14:paraId="000008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RANK()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OVER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hrv_rank</w:t>
            </w:r>
          </w:p>
          <w:p w:rsidR="00000000" w:rsidDel="00000000" w:rsidP="00000000" w:rsidRDefault="00000000" w:rsidRPr="00000000" w14:paraId="000008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hrv_bloodsugar</w:t>
            </w:r>
          </w:p>
          <w:p w:rsidR="00000000" w:rsidDel="00000000" w:rsidP="00000000" w:rsidRDefault="00000000" w:rsidRPr="00000000" w14:paraId="000008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8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bs_ranks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8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patientid,</w:t>
            </w:r>
          </w:p>
          <w:p w:rsidR="00000000" w:rsidDel="00000000" w:rsidP="00000000" w:rsidRDefault="00000000" w:rsidRPr="00000000" w14:paraId="000008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RANK()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OVER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glucose_value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bloodsugar_rank</w:t>
            </w:r>
          </w:p>
          <w:p w:rsidR="00000000" w:rsidDel="00000000" w:rsidP="00000000" w:rsidRDefault="00000000" w:rsidRPr="00000000" w14:paraId="000008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hrv_bloodsugar</w:t>
            </w:r>
          </w:p>
          <w:p w:rsidR="00000000" w:rsidDel="00000000" w:rsidP="00000000" w:rsidRDefault="00000000" w:rsidRPr="00000000" w14:paraId="000008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hrvbs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8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hrvbs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HRV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HRV_Value,</w:t>
            </w:r>
          </w:p>
          <w:p w:rsidR="00000000" w:rsidDel="00000000" w:rsidP="00000000" w:rsidRDefault="00000000" w:rsidRPr="00000000" w14:paraId="000008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hrvbs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Glucose_Value,</w:t>
            </w:r>
          </w:p>
          <w:p w:rsidR="00000000" w:rsidDel="00000000" w:rsidP="00000000" w:rsidRDefault="00000000" w:rsidRPr="00000000" w14:paraId="000008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hrv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hrv_rank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hrv_rank,</w:t>
            </w:r>
          </w:p>
          <w:p w:rsidR="00000000" w:rsidDel="00000000" w:rsidP="00000000" w:rsidRDefault="00000000" w:rsidRPr="00000000" w14:paraId="000008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bs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bloodsugar_rank bloodsugar_rank  </w:t>
            </w:r>
          </w:p>
          <w:p w:rsidR="00000000" w:rsidDel="00000000" w:rsidP="00000000" w:rsidRDefault="00000000" w:rsidRPr="00000000" w14:paraId="000008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hrv_bloodsugar hrvbs</w:t>
            </w:r>
          </w:p>
          <w:p w:rsidR="00000000" w:rsidDel="00000000" w:rsidP="00000000" w:rsidRDefault="00000000" w:rsidRPr="00000000" w14:paraId="000008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LEFT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hrv_ranks hrv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hrvbs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8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LEFT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bs_ranks bs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hrvbs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bs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</w:t>
            </w:r>
          </w:p>
          <w:p w:rsidR="00000000" w:rsidDel="00000000" w:rsidP="00000000" w:rsidRDefault="00000000" w:rsidRPr="00000000" w14:paraId="000008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7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spacing w:line="276" w:lineRule="auto"/>
        <w:ind w:left="720" w:firstLine="0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87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6091283" cy="2507091"/>
            <wp:effectExtent b="12700" l="12700" r="12700" t="12700"/>
            <wp:docPr descr="A screenshot of a computer&#10;&#10;Description automatically generated" id="2072125166" name="image5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1283" cy="25070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66. Create a trigger on the foodlog table that warns a person about any food logged that has more than 20 grams of sugar. The user should not be stopped from inserting the row. Only a warning is needed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88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FUNCTION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check_sugar_limit()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--Create trigger function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RETURNS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TRIGGER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$$</w:t>
            </w:r>
          </w:p>
          <w:p w:rsidR="00000000" w:rsidDel="00000000" w:rsidP="00000000" w:rsidRDefault="00000000" w:rsidRPr="00000000" w14:paraId="000008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BEGIN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NEW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sugar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 Raise a warning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RAISE WARNING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'The food item inserted has more than 20 grams of sugar.'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 xml:space="preserve">  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END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IF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RETURN NEW;</w:t>
            </w:r>
          </w:p>
          <w:p w:rsidR="00000000" w:rsidDel="00000000" w:rsidP="00000000" w:rsidRDefault="00000000" w:rsidRPr="00000000" w14:paraId="000008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END;</w:t>
            </w:r>
          </w:p>
          <w:p w:rsidR="00000000" w:rsidDel="00000000" w:rsidP="00000000" w:rsidRDefault="00000000" w:rsidRPr="00000000" w14:paraId="000008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$$ LANGUAGE plpgsql;</w:t>
            </w:r>
          </w:p>
          <w:p w:rsidR="00000000" w:rsidDel="00000000" w:rsidP="00000000" w:rsidRDefault="00000000" w:rsidRPr="00000000" w14:paraId="000008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--Drop Function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DROP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FUNCTION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check_sugar_limit();</w:t>
            </w:r>
          </w:p>
          <w:p w:rsidR="00000000" w:rsidDel="00000000" w:rsidP="00000000" w:rsidRDefault="00000000" w:rsidRPr="00000000" w14:paraId="000008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--CREATE TRIGGER statement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TRIGGER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sugar_limit_trigger </w:t>
            </w:r>
          </w:p>
          <w:p w:rsidR="00000000" w:rsidDel="00000000" w:rsidP="00000000" w:rsidRDefault="00000000" w:rsidRPr="00000000" w14:paraId="000008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AFTER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INSERT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</w:t>
            </w:r>
          </w:p>
          <w:p w:rsidR="00000000" w:rsidDel="00000000" w:rsidP="00000000" w:rsidRDefault="00000000" w:rsidRPr="00000000" w14:paraId="000008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EACH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ROW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EXECUTE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FUNCTION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check_sugar_limit();</w:t>
            </w:r>
          </w:p>
          <w:p w:rsidR="00000000" w:rsidDel="00000000" w:rsidP="00000000" w:rsidRDefault="00000000" w:rsidRPr="00000000" w14:paraId="000008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--Drop a Trigger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DROP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TRIGGER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sugar_limit_trigger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foodlog;</w:t>
            </w:r>
          </w:p>
          <w:p w:rsidR="00000000" w:rsidDel="00000000" w:rsidP="00000000" w:rsidRDefault="00000000" w:rsidRPr="00000000" w14:paraId="000008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--Trying to Insert a record on foodlog table with sugar greater than 20 grams.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INSERT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INTO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foodlog(</w:t>
            </w:r>
          </w:p>
          <w:p w:rsidR="00000000" w:rsidDel="00000000" w:rsidP="00000000" w:rsidRDefault="00000000" w:rsidRPr="00000000" w14:paraId="000008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datetime, logged_food, calorie, total_carb, dietary_fiber, sugar, protein, total_fat, patientid)</w:t>
            </w:r>
          </w:p>
          <w:p w:rsidR="00000000" w:rsidDel="00000000" w:rsidP="00000000" w:rsidRDefault="00000000" w:rsidRPr="00000000" w14:paraId="000008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VALUES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'2020-02-13 18:30:00'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'Juice'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413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56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2.3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3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4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8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i w:val="1"/>
                <w:color w:val="60a0b0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--The record will be inserted with a warning message "The food item inserted has more than 20 grams of sugar"</w:t>
            </w:r>
          </w:p>
          <w:p w:rsidR="00000000" w:rsidDel="00000000" w:rsidP="00000000" w:rsidRDefault="00000000" w:rsidRPr="00000000" w14:paraId="000008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6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8A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  <w:rtl w:val="0"/>
        </w:rPr>
        <w:t xml:space="preserve">Trigger Created :</w:t>
      </w:r>
    </w:p>
    <w:p w:rsidR="00000000" w:rsidDel="00000000" w:rsidP="00000000" w:rsidRDefault="00000000" w:rsidRPr="00000000" w14:paraId="000008AA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5702593" cy="876345"/>
            <wp:effectExtent b="12700" l="12700" r="12700" t="12700"/>
            <wp:docPr descr="A white rectangular object with a black border&#10;&#10;Description automatically generated" id="2072125167" name="image49.png"/>
            <a:graphic>
              <a:graphicData uri="http://schemas.openxmlformats.org/drawingml/2006/picture">
                <pic:pic>
                  <pic:nvPicPr>
                    <pic:cNvPr descr="A white rectangular object with a black border&#10;&#10;Description automatically generated" id="0" name="image4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8763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  <w:rtl w:val="0"/>
        </w:rPr>
        <w:t xml:space="preserve">Trying to Insert a record on foodlog table with sugar greater than 20 grams:</w:t>
      </w:r>
    </w:p>
    <w:p w:rsidR="00000000" w:rsidDel="00000000" w:rsidP="00000000" w:rsidRDefault="00000000" w:rsidRPr="00000000" w14:paraId="000008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  <w:rtl w:val="0"/>
        </w:rPr>
        <w:t xml:space="preserve">(Item inserted with a warning message)</w:t>
      </w:r>
    </w:p>
    <w:p w:rsidR="00000000" w:rsidDel="00000000" w:rsidP="00000000" w:rsidRDefault="00000000" w:rsidRPr="00000000" w14:paraId="000008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</w:rPr>
        <w:drawing>
          <wp:inline distB="0" distT="0" distL="0" distR="0">
            <wp:extent cx="5759746" cy="939848"/>
            <wp:effectExtent b="0" l="0" r="0" t="0"/>
            <wp:docPr descr="A screenshot of a computer&#10;&#10;Description automatically generated" id="2072125168" name="image5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939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67. Display all the patients with high heart rate and prediabetic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8B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8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firstname,</w:t>
            </w:r>
          </w:p>
          <w:p w:rsidR="00000000" w:rsidDel="00000000" w:rsidP="00000000" w:rsidRDefault="00000000" w:rsidRPr="00000000" w14:paraId="000008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lastname,</w:t>
            </w:r>
          </w:p>
          <w:p w:rsidR="00000000" w:rsidDel="00000000" w:rsidP="00000000" w:rsidRDefault="00000000" w:rsidRPr="00000000" w14:paraId="000008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gender,</w:t>
            </w:r>
          </w:p>
          <w:p w:rsidR="00000000" w:rsidDel="00000000" w:rsidP="00000000" w:rsidRDefault="00000000" w:rsidRPr="00000000" w14:paraId="000008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ROUND(AVG(hr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max_hr))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Max_heart_rate</w:t>
            </w:r>
          </w:p>
          <w:p w:rsidR="00000000" w:rsidDel="00000000" w:rsidP="00000000" w:rsidRDefault="00000000" w:rsidRPr="00000000" w14:paraId="000008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d</w:t>
            </w:r>
          </w:p>
          <w:p w:rsidR="00000000" w:rsidDel="00000000" w:rsidP="00000000" w:rsidRDefault="00000000" w:rsidRPr="00000000" w14:paraId="000008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8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8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HAVING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&gt;=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5.7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hba1c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&lt;=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6.4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---- filtering out Prediabetic patients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Max_heart_rate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8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C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8C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6059233" cy="1480881"/>
            <wp:effectExtent b="12700" l="12700" r="12700" t="12700"/>
            <wp:docPr descr="A screenshot of a computer&#10;&#10;Description automatically generated" id="2072125169" name="image4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9233" cy="148088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</w:p>
    <w:p w:rsidR="00000000" w:rsidDel="00000000" w:rsidP="00000000" w:rsidRDefault="00000000" w:rsidRPr="00000000" w14:paraId="000008C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68. Display patients information who have tachycardia HR and a glucose value greater than 200.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8D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8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ROUND(AVG(hr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Tachycardia_HR,</w:t>
            </w:r>
          </w:p>
          <w:p w:rsidR="00000000" w:rsidDel="00000000" w:rsidP="00000000" w:rsidRDefault="00000000" w:rsidRPr="00000000" w14:paraId="000008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ROUND(MAX(dc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Glucose_Value</w:t>
            </w:r>
          </w:p>
          <w:p w:rsidR="00000000" w:rsidDel="00000000" w:rsidP="00000000" w:rsidRDefault="00000000" w:rsidRPr="00000000" w14:paraId="000008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dc</w:t>
            </w:r>
          </w:p>
          <w:p w:rsidR="00000000" w:rsidDel="00000000" w:rsidP="00000000" w:rsidRDefault="00000000" w:rsidRPr="00000000" w14:paraId="000008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8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8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HAVING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AVG(hr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MAX(dc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200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</w:t>
            </w:r>
          </w:p>
          <w:p w:rsidR="00000000" w:rsidDel="00000000" w:rsidP="00000000" w:rsidRDefault="00000000" w:rsidRPr="00000000" w14:paraId="000008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DD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8D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7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7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69. Calculate the number of hypoglycemic incident per patient per day where glucose drops under 55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8E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--use a common table expression (CTE) named hypoglycemic_incidents to count the number of hypoglycemic incidents (glucose drops under 55) per patient per day.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hypoglycemic_incidents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8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patientid,</w:t>
            </w:r>
          </w:p>
          <w:p w:rsidR="00000000" w:rsidDel="00000000" w:rsidP="00000000" w:rsidRDefault="00000000" w:rsidRPr="00000000" w14:paraId="000008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DATE_TRUNC(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datestamp)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incident_day,</w:t>
            </w:r>
          </w:p>
          <w:p w:rsidR="00000000" w:rsidDel="00000000" w:rsidP="00000000" w:rsidRDefault="00000000" w:rsidRPr="00000000" w14:paraId="000008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COUNT(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*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incident_count</w:t>
            </w:r>
          </w:p>
          <w:p w:rsidR="00000000" w:rsidDel="00000000" w:rsidP="00000000" w:rsidRDefault="00000000" w:rsidRPr="00000000" w14:paraId="000008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dexcom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</w:p>
          <w:p w:rsidR="00000000" w:rsidDel="00000000" w:rsidP="00000000" w:rsidRDefault="00000000" w:rsidRPr="00000000" w14:paraId="000008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55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patientid, incident_day</w:t>
            </w:r>
          </w:p>
          <w:p w:rsidR="00000000" w:rsidDel="00000000" w:rsidP="00000000" w:rsidRDefault="00000000" w:rsidRPr="00000000" w14:paraId="000008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</w:t>
            </w:r>
          </w:p>
          <w:p w:rsidR="00000000" w:rsidDel="00000000" w:rsidP="00000000" w:rsidRDefault="00000000" w:rsidRPr="00000000" w14:paraId="000008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incident_day,</w:t>
            </w:r>
          </w:p>
          <w:p w:rsidR="00000000" w:rsidDel="00000000" w:rsidP="00000000" w:rsidRDefault="00000000" w:rsidRPr="00000000" w14:paraId="000008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incident_count</w:t>
            </w:r>
          </w:p>
          <w:p w:rsidR="00000000" w:rsidDel="00000000" w:rsidP="00000000" w:rsidRDefault="00000000" w:rsidRPr="00000000" w14:paraId="000008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hypoglycemic_incidents</w:t>
            </w:r>
          </w:p>
          <w:p w:rsidR="00000000" w:rsidDel="00000000" w:rsidP="00000000" w:rsidRDefault="00000000" w:rsidRPr="00000000" w14:paraId="000009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 incident_day;</w:t>
            </w:r>
          </w:p>
          <w:p w:rsidR="00000000" w:rsidDel="00000000" w:rsidP="00000000" w:rsidRDefault="00000000" w:rsidRPr="00000000" w14:paraId="000009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0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90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734345" cy="1104957"/>
            <wp:effectExtent b="12700" l="12700" r="12700" t="12700"/>
            <wp:docPr descr="A screenshot of a computer&#10;&#10;Description automatically generated" id="2072125171" name="image5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11049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ab/>
      </w:r>
    </w:p>
    <w:p w:rsidR="00000000" w:rsidDel="00000000" w:rsidP="00000000" w:rsidRDefault="00000000" w:rsidRPr="00000000" w14:paraId="000009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70. List the day wise calories intake for each patient.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91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</w:t>
            </w:r>
          </w:p>
          <w:p w:rsidR="00000000" w:rsidDel="00000000" w:rsidP="00000000" w:rsidRDefault="00000000" w:rsidRPr="00000000" w14:paraId="000009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DATE_TRUNC(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datetime)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SUM(calorie)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Total_calories_consumed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--Sum function to calulate total calories per day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foodlog</w:t>
            </w:r>
          </w:p>
          <w:p w:rsidR="00000000" w:rsidDel="00000000" w:rsidP="00000000" w:rsidRDefault="00000000" w:rsidRPr="00000000" w14:paraId="000009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patientid,DATE_TRUNC(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datetime)</w:t>
            </w:r>
          </w:p>
          <w:p w:rsidR="00000000" w:rsidDel="00000000" w:rsidP="00000000" w:rsidRDefault="00000000" w:rsidRPr="00000000" w14:paraId="000009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1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92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2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6069178" cy="1554657"/>
            <wp:effectExtent b="12700" l="12700" r="12700" t="12700"/>
            <wp:docPr descr="A screenshot of a computer&#10;&#10;Description automatically generated" id="2072125172" name="image6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9178" cy="15546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71. Display the demographic details for the patient that had the maximum time below recommended blood glucose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4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93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WITH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below_range_times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(</w:t>
            </w:r>
          </w:p>
          <w:p w:rsidR="00000000" w:rsidDel="00000000" w:rsidP="00000000" w:rsidRDefault="00000000" w:rsidRPr="00000000" w14:paraId="000009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9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SUM(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glucose_value_mgdl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55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time_below_range</w:t>
            </w:r>
          </w:p>
          <w:p w:rsidR="00000000" w:rsidDel="00000000" w:rsidP="00000000" w:rsidRDefault="00000000" w:rsidRPr="00000000" w14:paraId="000009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dexcom dc</w:t>
            </w:r>
          </w:p>
          <w:p w:rsidR="00000000" w:rsidDel="00000000" w:rsidP="00000000" w:rsidRDefault="00000000" w:rsidRPr="00000000" w14:paraId="000009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9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9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   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9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9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firstname,</w:t>
            </w:r>
          </w:p>
          <w:p w:rsidR="00000000" w:rsidDel="00000000" w:rsidP="00000000" w:rsidRDefault="00000000" w:rsidRPr="00000000" w14:paraId="000009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lastname,</w:t>
            </w:r>
          </w:p>
          <w:p w:rsidR="00000000" w:rsidDel="00000000" w:rsidP="00000000" w:rsidRDefault="00000000" w:rsidRPr="00000000" w14:paraId="000009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ab/>
              <w:t xml:space="preserve">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gender,</w:t>
            </w:r>
          </w:p>
          <w:p w:rsidR="00000000" w:rsidDel="00000000" w:rsidP="00000000" w:rsidRDefault="00000000" w:rsidRPr="00000000" w14:paraId="000009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MAX(brt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time_below_range)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max_time_in_below_range</w:t>
            </w:r>
          </w:p>
          <w:p w:rsidR="00000000" w:rsidDel="00000000" w:rsidP="00000000" w:rsidRDefault="00000000" w:rsidRPr="00000000" w14:paraId="000009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below_range_times brt</w:t>
            </w:r>
          </w:p>
          <w:p w:rsidR="00000000" w:rsidDel="00000000" w:rsidP="00000000" w:rsidRDefault="00000000" w:rsidRPr="00000000" w14:paraId="000009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brt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9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9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max_time_in_below_range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DESC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limit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4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95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281238"/>
            <wp:effectExtent b="12700" l="12700" r="12700" t="12700"/>
            <wp:docPr id="207212517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2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72. How many patients have a minimum HR below the medically recommended level(ie, below 60)?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95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COUNT(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patients_below_minimum_hr</w:t>
            </w:r>
          </w:p>
          <w:p w:rsidR="00000000" w:rsidDel="00000000" w:rsidP="00000000" w:rsidRDefault="00000000" w:rsidRPr="00000000" w14:paraId="000009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 </w:t>
            </w:r>
          </w:p>
          <w:p w:rsidR="00000000" w:rsidDel="00000000" w:rsidP="00000000" w:rsidRDefault="00000000" w:rsidRPr="00000000" w14:paraId="000009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(</w:t>
            </w:r>
          </w:p>
          <w:p w:rsidR="00000000" w:rsidDel="00000000" w:rsidP="00000000" w:rsidRDefault="00000000" w:rsidRPr="00000000" w14:paraId="000009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patientid,</w:t>
            </w:r>
          </w:p>
          <w:p w:rsidR="00000000" w:rsidDel="00000000" w:rsidP="00000000" w:rsidRDefault="00000000" w:rsidRPr="00000000" w14:paraId="000009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MAX(min_hr)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min_heart_rate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--Considering the highest value of each patient mininum heart rate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hr</w:t>
            </w:r>
          </w:p>
          <w:p w:rsidR="00000000" w:rsidDel="00000000" w:rsidP="00000000" w:rsidRDefault="00000000" w:rsidRPr="00000000" w14:paraId="000009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    patientid</w:t>
            </w:r>
          </w:p>
          <w:p w:rsidR="00000000" w:rsidDel="00000000" w:rsidP="00000000" w:rsidRDefault="00000000" w:rsidRPr="00000000" w14:paraId="000009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9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min_heart_rate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60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6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9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6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73. Create a trigger to raise notice and prevent the deletion of a record from ‘Patient_Overview’.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97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--Create a function to handle the DELETE operation on the view: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FUNCTION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prevent_delete_from_patient_overview() </w:t>
            </w:r>
          </w:p>
          <w:p w:rsidR="00000000" w:rsidDel="00000000" w:rsidP="00000000" w:rsidRDefault="00000000" w:rsidRPr="00000000" w14:paraId="000009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RETURNS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TRIGGER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$$</w:t>
            </w:r>
          </w:p>
          <w:p w:rsidR="00000000" w:rsidDel="00000000" w:rsidP="00000000" w:rsidRDefault="00000000" w:rsidRPr="00000000" w14:paraId="000009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BEGIN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RAISE NOTICE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'Deletion from Patient_Overview view is not allowed'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702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888888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0000"/>
                <w:sz w:val="22"/>
                <w:szCs w:val="22"/>
                <w:rtl w:val="0"/>
              </w:rPr>
              <w:t xml:space="preserve">RETURN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 NULL;</w:t>
            </w:r>
          </w:p>
          <w:p w:rsidR="00000000" w:rsidDel="00000000" w:rsidP="00000000" w:rsidRDefault="00000000" w:rsidRPr="00000000" w14:paraId="000009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0000"/>
                <w:sz w:val="22"/>
                <w:szCs w:val="22"/>
                <w:rtl w:val="0"/>
              </w:rPr>
              <w:t xml:space="preserve">END;</w:t>
            </w:r>
          </w:p>
          <w:p w:rsidR="00000000" w:rsidDel="00000000" w:rsidP="00000000" w:rsidRDefault="00000000" w:rsidRPr="00000000" w14:paraId="000009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0000"/>
                <w:sz w:val="22"/>
                <w:szCs w:val="22"/>
                <w:rtl w:val="0"/>
              </w:rPr>
              <w:t xml:space="preserve">$$ LANGUAGE plpgsql;</w:t>
            </w:r>
          </w:p>
          <w:p w:rsidR="00000000" w:rsidDel="00000000" w:rsidP="00000000" w:rsidRDefault="00000000" w:rsidRPr="00000000" w14:paraId="000009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--Drop Function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DROP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FUNCTION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prevent_delete_from_patient_overview();</w:t>
            </w:r>
          </w:p>
          <w:p w:rsidR="00000000" w:rsidDel="00000000" w:rsidP="00000000" w:rsidRDefault="00000000" w:rsidRPr="00000000" w14:paraId="000009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--Create a trigger to call the function for DELETE operations on the view: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CREATE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TRIGGER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prevent_delete_trigger</w:t>
            </w:r>
          </w:p>
          <w:p w:rsidR="00000000" w:rsidDel="00000000" w:rsidP="00000000" w:rsidRDefault="00000000" w:rsidRPr="00000000" w14:paraId="000009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INSTEAD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OF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DELETE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Patient_Overview</w:t>
            </w:r>
          </w:p>
          <w:p w:rsidR="00000000" w:rsidDel="00000000" w:rsidP="00000000" w:rsidRDefault="00000000" w:rsidRPr="00000000" w14:paraId="000009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FOR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EACH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ROW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EXECUTE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FUNCTION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prevent_delete_from_patient_overview();</w:t>
            </w:r>
          </w:p>
          <w:p w:rsidR="00000000" w:rsidDel="00000000" w:rsidP="00000000" w:rsidRDefault="00000000" w:rsidRPr="00000000" w14:paraId="000009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--This approach uses an INSTEAD OF DELETE trigger to call a function that raises a notice and returns NULL, effectively preventing the deletion from the view.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--Drop a Trigger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DROP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TRIGGER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prevent_delete_trigger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Patient_Overview;</w:t>
            </w:r>
          </w:p>
          <w:p w:rsidR="00000000" w:rsidDel="00000000" w:rsidP="00000000" w:rsidRDefault="00000000" w:rsidRPr="00000000" w14:paraId="000009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--Trying to delete a record from the view 'Patient_Overview'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DELETE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Patient_Overview</w:t>
            </w:r>
          </w:p>
          <w:p w:rsidR="00000000" w:rsidDel="00000000" w:rsidP="00000000" w:rsidRDefault="00000000" w:rsidRPr="00000000" w14:paraId="000009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patientid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8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98C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  <w:rtl w:val="0"/>
        </w:rPr>
        <w:t xml:space="preserve">Created Trigger:</w:t>
      </w:r>
    </w:p>
    <w:p w:rsidR="00000000" w:rsidDel="00000000" w:rsidP="00000000" w:rsidRDefault="00000000" w:rsidRPr="00000000" w14:paraId="0000098E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0" distT="0" distL="0" distR="0">
            <wp:extent cx="5677192" cy="1111307"/>
            <wp:effectExtent b="12700" l="12700" r="12700" t="12700"/>
            <wp:docPr id="207212516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11130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5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  <w:rtl w:val="0"/>
        </w:rPr>
        <w:t xml:space="preserve"> Message When trigger executed (Deletion not allowed from ‘Patient_Overview) :</w:t>
      </w:r>
    </w:p>
    <w:p w:rsidR="00000000" w:rsidDel="00000000" w:rsidP="00000000" w:rsidRDefault="00000000" w:rsidRPr="00000000" w14:paraId="000009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</w:rPr>
        <w:drawing>
          <wp:inline distB="0" distT="0" distL="0" distR="0">
            <wp:extent cx="5702593" cy="1187511"/>
            <wp:effectExtent b="12700" l="12700" r="12700" t="12700"/>
            <wp:docPr descr="A screenshot of a computer&#10;&#10;Description automatically generated" id="2072125165" name="image5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11875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74. What is the average heart rate, age and gender of the every patient in the dataset?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99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9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ROUND(AVG(hr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average_heart_rate,</w:t>
            </w:r>
          </w:p>
          <w:p w:rsidR="00000000" w:rsidDel="00000000" w:rsidP="00000000" w:rsidRDefault="00000000" w:rsidRPr="00000000" w14:paraId="000009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EXTRACT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YEAR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AGE(NOW(),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dob))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age,</w:t>
            </w:r>
          </w:p>
          <w:p w:rsidR="00000000" w:rsidDel="00000000" w:rsidP="00000000" w:rsidRDefault="00000000" w:rsidRPr="00000000" w14:paraId="000009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</w:t>
            </w:r>
          </w:p>
          <w:p w:rsidR="00000000" w:rsidDel="00000000" w:rsidP="00000000" w:rsidRDefault="00000000" w:rsidRPr="00000000" w14:paraId="000009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demographics d</w:t>
            </w:r>
          </w:p>
          <w:p w:rsidR="00000000" w:rsidDel="00000000" w:rsidP="00000000" w:rsidRDefault="00000000" w:rsidRPr="00000000" w14:paraId="000009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9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9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9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</w:t>
            </w:r>
          </w:p>
          <w:p w:rsidR="00000000" w:rsidDel="00000000" w:rsidP="00000000" w:rsidRDefault="00000000" w:rsidRPr="00000000" w14:paraId="000009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AA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B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2550635"/>
            <wp:effectExtent b="12700" l="12700" r="12700" t="12700"/>
            <wp:docPr id="207212515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6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75. What is the daily total calories consumed by every patient?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9B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</w:t>
            </w:r>
          </w:p>
          <w:p w:rsidR="00000000" w:rsidDel="00000000" w:rsidP="00000000" w:rsidRDefault="00000000" w:rsidRPr="00000000" w14:paraId="000009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DATE_TRUNC(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datetime)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</w:t>
            </w:r>
          </w:p>
          <w:p w:rsidR="00000000" w:rsidDel="00000000" w:rsidP="00000000" w:rsidRDefault="00000000" w:rsidRPr="00000000" w14:paraId="000009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SUM(calorie)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Total_calories_consumed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--Sum function to calculate total calories per day for each patient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foodlog</w:t>
            </w:r>
          </w:p>
          <w:p w:rsidR="00000000" w:rsidDel="00000000" w:rsidP="00000000" w:rsidRDefault="00000000" w:rsidRPr="00000000" w14:paraId="000009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patientid,DATE_TRUNC(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datetime)</w:t>
            </w:r>
          </w:p>
          <w:p w:rsidR="00000000" w:rsidDel="00000000" w:rsidP="00000000" w:rsidRDefault="00000000" w:rsidRPr="00000000" w14:paraId="000009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patientid,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9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BE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9C0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4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6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76. Write a query to classify max EDA into 5 categories and display the number of patients in each category.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9C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CASE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0.2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'VERY LOW'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0.2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0.4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'LOW'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0.4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0.6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'MEDIUM'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max_eda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BETWEEN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0.6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0.8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THEN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'HIGH'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ELSE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'VERY HIGH'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END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max_eda_category,</w:t>
            </w:r>
          </w:p>
          <w:p w:rsidR="00000000" w:rsidDel="00000000" w:rsidP="00000000" w:rsidRDefault="00000000" w:rsidRPr="00000000" w14:paraId="000009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COUNT(patientid)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number_of_patients</w:t>
            </w:r>
          </w:p>
          <w:p w:rsidR="00000000" w:rsidDel="00000000" w:rsidP="00000000" w:rsidRDefault="00000000" w:rsidRPr="00000000" w14:paraId="000009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eda</w:t>
            </w:r>
          </w:p>
          <w:p w:rsidR="00000000" w:rsidDel="00000000" w:rsidP="00000000" w:rsidRDefault="00000000" w:rsidRPr="00000000" w14:paraId="000009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max_eda_category;</w:t>
            </w:r>
          </w:p>
          <w:p w:rsidR="00000000" w:rsidDel="00000000" w:rsidP="00000000" w:rsidRDefault="00000000" w:rsidRPr="00000000" w14:paraId="000009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D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9DC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5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77. List the daily max HR for patient with event type Exercise.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9E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</w:t>
            </w:r>
          </w:p>
          <w:p w:rsidR="00000000" w:rsidDel="00000000" w:rsidP="00000000" w:rsidRDefault="00000000" w:rsidRPr="00000000" w14:paraId="000009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MAX(hr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max_hr)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max_heart_rate,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--MAX function to retrieve the maximum heart rate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DATE_TRUNC(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</w:p>
          <w:p w:rsidR="00000000" w:rsidDel="00000000" w:rsidP="00000000" w:rsidRDefault="00000000" w:rsidRPr="00000000" w14:paraId="000009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dc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9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16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--eventid is 16 for event type Excercise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DATE_TRUNC(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datestamp)</w:t>
            </w:r>
          </w:p>
          <w:p w:rsidR="00000000" w:rsidDel="00000000" w:rsidP="00000000" w:rsidRDefault="00000000" w:rsidRPr="00000000" w14:paraId="000009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 DATE_TRUNC(</w:t>
            </w:r>
            <w:r w:rsidDel="00000000" w:rsidR="00000000" w:rsidRPr="00000000">
              <w:rPr>
                <w:b w:val="1"/>
                <w:color w:val="4070a0"/>
                <w:sz w:val="22"/>
                <w:szCs w:val="22"/>
                <w:rtl w:val="0"/>
              </w:rPr>
              <w:t xml:space="preserve">'day'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,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datestamp);</w:t>
            </w:r>
          </w:p>
          <w:p w:rsidR="00000000" w:rsidDel="00000000" w:rsidP="00000000" w:rsidRDefault="00000000" w:rsidRPr="00000000" w14:paraId="000009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F5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9F7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78. What is the standard deviation from mean for all patients for the table HR?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A0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patientid,STDDEV(hr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standard_deviation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--STDDEV function to calculate standard deviation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d</w:t>
            </w:r>
          </w:p>
          <w:p w:rsidR="00000000" w:rsidDel="00000000" w:rsidP="00000000" w:rsidRDefault="00000000" w:rsidRPr="00000000" w14:paraId="00000A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A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A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ORDER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patientid;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--Gives the Patients ID in ascending order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0A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B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A0C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6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E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2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3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4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79. Give the demographic details of the patient with event type ID of 16.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</w:p>
    <w:p w:rsidR="00000000" w:rsidDel="00000000" w:rsidP="00000000" w:rsidRDefault="00000000" w:rsidRPr="00000000" w14:paraId="00000A1F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distinct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(d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patientid),d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gender,d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dob,d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firstname,d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lastname    </w:t>
            </w:r>
          </w:p>
          <w:p w:rsidR="00000000" w:rsidDel="00000000" w:rsidP="00000000" w:rsidRDefault="00000000" w:rsidRPr="00000000" w14:paraId="00000A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demographics d</w:t>
            </w:r>
          </w:p>
          <w:p w:rsidR="00000000" w:rsidDel="00000000" w:rsidP="00000000" w:rsidRDefault="00000000" w:rsidRPr="00000000" w14:paraId="00000A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dexcom dc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</w:p>
          <w:p w:rsidR="00000000" w:rsidDel="00000000" w:rsidP="00000000" w:rsidRDefault="00000000" w:rsidRPr="00000000" w14:paraId="00000A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WHERE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dc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eventid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16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--Filtering patients with event type is equal to 16.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28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A2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</w:rPr>
        <w:drawing>
          <wp:inline distB="114300" distT="114300" distL="114300" distR="114300">
            <wp:extent cx="5943600" cy="3086100"/>
            <wp:effectExtent b="12700" l="12700" r="12700" t="12700"/>
            <wp:docPr id="20721251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highlight w:val="yellow"/>
          <w:rtl w:val="0"/>
        </w:rPr>
        <w:t xml:space="preserve">80. Display list of patients along with their gender having a tachycardia mean HR.</w:t>
      </w:r>
      <w:r w:rsidDel="00000000" w:rsidR="00000000" w:rsidRPr="00000000">
        <w:rPr>
          <w:b w:val="1"/>
          <w:sz w:val="22"/>
          <w:szCs w:val="22"/>
          <w:rtl w:val="0"/>
        </w:rPr>
        <w:t xml:space="preserve">    </w:t>
      </w:r>
    </w:p>
    <w:p w:rsidR="00000000" w:rsidDel="00000000" w:rsidP="00000000" w:rsidRDefault="00000000" w:rsidRPr="00000000" w14:paraId="00000A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9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QUERY:</w:t>
      </w:r>
      <w:r w:rsidDel="00000000" w:rsidR="00000000" w:rsidRPr="00000000">
        <w:rPr>
          <w:b w:val="1"/>
          <w:color w:val="7030a0"/>
          <w:sz w:val="22"/>
          <w:szCs w:val="22"/>
          <w:rtl w:val="0"/>
        </w:rPr>
        <w:tab/>
      </w:r>
    </w:p>
    <w:p w:rsidR="00000000" w:rsidDel="00000000" w:rsidP="00000000" w:rsidRDefault="00000000" w:rsidRPr="00000000" w14:paraId="00000A3A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265.0" w:type="dxa"/>
        <w:jc w:val="left"/>
        <w:tblInd w:w="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65"/>
        <w:tblGridChange w:id="0">
          <w:tblGrid>
            <w:gridCol w:w="926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SELECT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patientid,d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gender, AVG(hr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AS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Tachycardia_mean_HR</w:t>
            </w:r>
          </w:p>
          <w:p w:rsidR="00000000" w:rsidDel="00000000" w:rsidP="00000000" w:rsidRDefault="00000000" w:rsidRPr="00000000" w14:paraId="00000A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FROM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demographics d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JOIN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ON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=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A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GROUP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BY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d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patientid</w:t>
            </w:r>
          </w:p>
          <w:p w:rsidR="00000000" w:rsidDel="00000000" w:rsidP="00000000" w:rsidRDefault="00000000" w:rsidRPr="00000000" w14:paraId="00000A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007020"/>
                <w:sz w:val="22"/>
                <w:szCs w:val="22"/>
                <w:rtl w:val="0"/>
              </w:rPr>
              <w:t xml:space="preserve">HAVING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333333"/>
                <w:sz w:val="22"/>
                <w:szCs w:val="22"/>
              </w:rPr>
            </w:pP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   AVG(hr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.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mean_hr) </w:t>
            </w:r>
            <w:r w:rsidDel="00000000" w:rsidR="00000000" w:rsidRPr="00000000">
              <w:rPr>
                <w:b w:val="1"/>
                <w:color w:val="666666"/>
                <w:sz w:val="22"/>
                <w:szCs w:val="22"/>
                <w:rtl w:val="0"/>
              </w:rPr>
              <w:t xml:space="preserve">&gt;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40a070"/>
                <w:sz w:val="22"/>
                <w:szCs w:val="22"/>
                <w:rtl w:val="0"/>
              </w:rPr>
              <w:t xml:space="preserve">100</w:t>
            </w:r>
            <w:r w:rsidDel="00000000" w:rsidR="00000000" w:rsidRPr="00000000">
              <w:rPr>
                <w:b w:val="1"/>
                <w:color w:val="333333"/>
                <w:sz w:val="22"/>
                <w:szCs w:val="22"/>
                <w:rtl w:val="0"/>
              </w:rPr>
              <w:t xml:space="preserve">; </w:t>
            </w:r>
            <w:r w:rsidDel="00000000" w:rsidR="00000000" w:rsidRPr="00000000">
              <w:rPr>
                <w:b w:val="1"/>
                <w:i w:val="1"/>
                <w:color w:val="60a0b0"/>
                <w:sz w:val="22"/>
                <w:szCs w:val="22"/>
                <w:rtl w:val="0"/>
              </w:rPr>
              <w:t xml:space="preserve">--Tachycardiais the medical term for a heart rate over 100 beats a minute.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rPr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41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OUTPUT:</w:t>
      </w:r>
    </w:p>
    <w:p w:rsidR="00000000" w:rsidDel="00000000" w:rsidP="00000000" w:rsidRDefault="00000000" w:rsidRPr="00000000" w14:paraId="00000A43">
      <w:pPr>
        <w:spacing w:line="276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4">
      <w:pPr>
        <w:spacing w:line="276" w:lineRule="auto"/>
        <w:rPr>
          <w:b w:val="1"/>
          <w:color w:val="7030a0"/>
          <w:sz w:val="22"/>
          <w:szCs w:val="22"/>
        </w:rPr>
      </w:pPr>
      <w:r w:rsidDel="00000000" w:rsidR="00000000" w:rsidRPr="00000000">
        <w:rPr>
          <w:b w:val="1"/>
          <w:color w:val="7030a0"/>
          <w:sz w:val="22"/>
          <w:szCs w:val="22"/>
        </w:rPr>
        <w:drawing>
          <wp:inline distB="0" distT="0" distL="0" distR="0">
            <wp:extent cx="5778797" cy="1238314"/>
            <wp:effectExtent b="12700" l="12700" r="12700" t="12700"/>
            <wp:docPr descr="A screenshot of a computer&#10;&#10;Description automatically generated" id="2072125162" name="image5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12383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6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7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8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A">
      <w:pPr>
        <w:rPr>
          <w:b w:val="1"/>
          <w:color w:val="7030a0"/>
          <w:sz w:val="22"/>
          <w:szCs w:val="22"/>
        </w:rPr>
      </w:pPr>
      <w:r w:rsidDel="00000000" w:rsidR="00000000" w:rsidRPr="00000000">
        <w:rPr>
          <w:rtl w:val="0"/>
        </w:rPr>
      </w:r>
    </w:p>
    <w:sectPr>
      <w:headerReference r:id="rId96" w:type="default"/>
      <w:footerReference r:id="rId9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sdt>
    <w:sdtPr>
      <w:tag w:val="goog_rdk_8"/>
    </w:sdtPr>
    <w:sdtContent>
      <w:p w:rsidR="00000000" w:rsidDel="00000000" w:rsidP="00000000" w:rsidRDefault="00000000" w:rsidRPr="00000000" w14:paraId="00000A4D">
        <w:pPr>
          <w:rPr>
            <w:ins w:author="Auxilia Rani" w:id="3" w:date="2023-10-09T10:49:43Z"/>
            <w:color w:val="000000"/>
          </w:rPr>
        </w:pPr>
        <w:sdt>
          <w:sdtPr>
            <w:tag w:val="goog_rdk_7"/>
          </w:sdtPr>
          <w:sdtContent>
            <w:ins w:author="Auxilia Rani" w:id="3" w:date="2023-10-09T10:49:43Z">
              <w:r w:rsidDel="00000000" w:rsidR="00000000" w:rsidRPr="00000000">
                <w:rPr>
                  <w:rtl w:val="0"/>
                </w:rPr>
              </w:r>
            </w:ins>
          </w:sdtContent>
        </w:sdt>
      </w:p>
    </w:sdtContent>
  </w:sdt>
  <w:p w:rsidR="00000000" w:rsidDel="00000000" w:rsidP="00000000" w:rsidRDefault="00000000" w:rsidRPr="00000000" w14:paraId="00000A4E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76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A4B">
    <w:pPr>
      <w:rPr>
        <w:b w:val="1"/>
        <w:sz w:val="20"/>
        <w:szCs w:val="20"/>
      </w:rPr>
    </w:pPr>
    <w:r w:rsidDel="00000000" w:rsidR="00000000" w:rsidRPr="00000000">
      <w:rPr>
        <w:b w:val="1"/>
        <w:sz w:val="20"/>
        <w:szCs w:val="20"/>
        <w:rtl w:val="0"/>
      </w:rPr>
      <w:t xml:space="preserve">TEAM17_</w:t>
    </w:r>
    <w:r w:rsidDel="00000000" w:rsidR="00000000" w:rsidRPr="00000000">
      <w:rPr>
        <w:sz w:val="20"/>
        <w:szCs w:val="20"/>
        <w:rtl w:val="0"/>
      </w:rPr>
      <w:t xml:space="preserve"> </w:t>
    </w:r>
    <w:r w:rsidDel="00000000" w:rsidR="00000000" w:rsidRPr="00000000">
      <w:rPr>
        <w:b w:val="1"/>
        <w:sz w:val="20"/>
        <w:szCs w:val="20"/>
        <w:rtl w:val="0"/>
      </w:rPr>
      <w:t xml:space="preserve">GLUCOSQUAD5</w:t>
    </w:r>
  </w:p>
  <w:p w:rsidR="00000000" w:rsidDel="00000000" w:rsidP="00000000" w:rsidRDefault="00000000" w:rsidRPr="00000000" w14:paraId="00000A4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55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4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99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33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50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7">
    <w:lvl w:ilvl="0">
      <w:start w:val="21"/>
      <w:numFmt w:val="decimal"/>
      <w:lvlText w:val="%1."/>
      <w:lvlJc w:val="left"/>
      <w:pPr>
        <w:ind w:left="27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ListParagraph">
    <w:name w:val="List Paragraph"/>
    <w:basedOn w:val="Normal"/>
    <w:uiPriority w:val="34"/>
    <w:qFormat w:val="1"/>
    <w:rsid w:val="00DF0E08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DF0E08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DF0E08"/>
  </w:style>
  <w:style w:type="paragraph" w:styleId="Footer">
    <w:name w:val="footer"/>
    <w:basedOn w:val="Normal"/>
    <w:link w:val="FooterChar"/>
    <w:uiPriority w:val="99"/>
    <w:unhideWhenUsed w:val="1"/>
    <w:rsid w:val="00DF0E08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DF0E08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 w:val="1"/>
    <w:unhideWhenUsed w:val="1"/>
    <w:rsid w:val="005C2E5F"/>
    <w:pPr>
      <w:spacing w:after="100" w:afterAutospacing="1" w:before="100" w:beforeAutospacing="1"/>
    </w:pPr>
    <w:rPr>
      <w:rFonts w:ascii="Times New Roman" w:cs="Times New Roman" w:eastAsia="Times New Roman" w:hAnsi="Times New Roman"/>
    </w:rPr>
  </w:style>
  <w:style w:type="character" w:styleId="apple-tab-span" w:customStyle="1">
    <w:name w:val="apple-tab-span"/>
    <w:basedOn w:val="DefaultParagraphFont"/>
    <w:rsid w:val="005C2E5F"/>
  </w:style>
  <w:style w:type="paragraph" w:styleId="NoSpacing">
    <w:name w:val="No Spacing"/>
    <w:uiPriority w:val="1"/>
    <w:qFormat w:val="1"/>
    <w:rsid w:val="006F2E66"/>
  </w:style>
  <w:style w:type="table" w:styleId="TableGrid">
    <w:name w:val="Table Grid"/>
    <w:basedOn w:val="TableNormal"/>
    <w:uiPriority w:val="39"/>
    <w:rsid w:val="00340272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 w:val="1"/>
    <w:rsid w:val="00317E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17E13"/>
    <w:rPr>
      <w:rFonts w:ascii="Courier New" w:cs="Courier New" w:eastAsia="Times New Roman" w:hAnsi="Courier New"/>
      <w:sz w:val="20"/>
      <w:szCs w:val="20"/>
    </w:rPr>
  </w:style>
  <w:style w:type="table" w:styleId="a" w:customStyle="1">
    <w:basedOn w:val="TableNormal"/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</w:tblPr>
  </w:style>
  <w:style w:type="table" w:styleId="a1" w:customStyle="1">
    <w:basedOn w:val="TableNormal"/>
    <w:tblPr>
      <w:tblStyleRowBandSize w:val="1"/>
      <w:tblStyleColBandSize w:val="1"/>
    </w:tblPr>
  </w:style>
  <w:style w:type="table" w:styleId="a2" w:customStyle="1">
    <w:basedOn w:val="TableNormal"/>
    <w:tblPr>
      <w:tblStyleRowBandSize w:val="1"/>
      <w:tblStyleColBandSize w:val="1"/>
    </w:tblPr>
  </w:style>
  <w:style w:type="table" w:styleId="a3" w:customStyle="1">
    <w:basedOn w:val="TableNormal"/>
    <w:tblPr>
      <w:tblStyleRowBandSize w:val="1"/>
      <w:tblStyleColBandSize w:val="1"/>
    </w:tblPr>
  </w:style>
  <w:style w:type="table" w:styleId="a4" w:customStyle="1">
    <w:basedOn w:val="TableNormal"/>
    <w:tblPr>
      <w:tblStyleRowBandSize w:val="1"/>
      <w:tblStyleColBandSize w:val="1"/>
    </w:tblPr>
  </w:style>
  <w:style w:type="table" w:styleId="a5" w:customStyle="1">
    <w:basedOn w:val="TableNormal"/>
    <w:tblPr>
      <w:tblStyleRowBandSize w:val="1"/>
      <w:tblStyleColBandSize w:val="1"/>
    </w:tblPr>
  </w:style>
  <w:style w:type="table" w:styleId="a6" w:customStyle="1">
    <w:basedOn w:val="TableNormal"/>
    <w:tblPr>
      <w:tblStyleRowBandSize w:val="1"/>
      <w:tblStyleColBandSize w:val="1"/>
    </w:tblPr>
  </w:style>
  <w:style w:type="table" w:styleId="a7" w:customStyle="1">
    <w:basedOn w:val="TableNormal"/>
    <w:tblPr>
      <w:tblStyleRowBandSize w:val="1"/>
      <w:tblStyleColBandSize w:val="1"/>
    </w:tblPr>
  </w:style>
  <w:style w:type="table" w:styleId="a8" w:customStyle="1">
    <w:basedOn w:val="TableNormal"/>
    <w:tblPr>
      <w:tblStyleRowBandSize w:val="1"/>
      <w:tblStyleColBandSize w:val="1"/>
    </w:tblPr>
  </w:style>
  <w:style w:type="table" w:styleId="a9" w:customStyle="1">
    <w:basedOn w:val="TableNormal"/>
    <w:tblPr>
      <w:tblStyleRowBandSize w:val="1"/>
      <w:tblStyleColBandSize w:val="1"/>
    </w:tblPr>
  </w:style>
  <w:style w:type="table" w:styleId="aa" w:customStyle="1">
    <w:basedOn w:val="TableNormal"/>
    <w:tblPr>
      <w:tblStyleRowBandSize w:val="1"/>
      <w:tblStyleColBandSize w:val="1"/>
    </w:tblPr>
  </w:style>
  <w:style w:type="table" w:styleId="ab" w:customStyle="1">
    <w:basedOn w:val="TableNormal"/>
    <w:tblPr>
      <w:tblStyleRowBandSize w:val="1"/>
      <w:tblStyleColBandSize w:val="1"/>
    </w:tblPr>
  </w:style>
  <w:style w:type="table" w:styleId="ac" w:customStyle="1">
    <w:basedOn w:val="TableNormal"/>
    <w:tblPr>
      <w:tblStyleRowBandSize w:val="1"/>
      <w:tblStyleColBandSize w:val="1"/>
    </w:tblPr>
  </w:style>
  <w:style w:type="table" w:styleId="ad" w:customStyle="1">
    <w:basedOn w:val="TableNormal"/>
    <w:tblPr>
      <w:tblStyleRowBandSize w:val="1"/>
      <w:tblStyleColBandSize w:val="1"/>
    </w:tblPr>
  </w:style>
  <w:style w:type="table" w:styleId="ae" w:customStyle="1">
    <w:basedOn w:val="TableNormal"/>
    <w:tblPr>
      <w:tblStyleRowBandSize w:val="1"/>
      <w:tblStyleColBandSize w:val="1"/>
    </w:tblPr>
  </w:style>
  <w:style w:type="table" w:styleId="af" w:customStyle="1">
    <w:basedOn w:val="TableNormal"/>
    <w:tblPr>
      <w:tblStyleRowBandSize w:val="1"/>
      <w:tblStyleColBandSize w:val="1"/>
    </w:tblPr>
  </w:style>
  <w:style w:type="table" w:styleId="af0" w:customStyle="1">
    <w:basedOn w:val="TableNormal"/>
    <w:tblPr>
      <w:tblStyleRowBandSize w:val="1"/>
      <w:tblStyleColBandSize w:val="1"/>
    </w:tblPr>
  </w:style>
  <w:style w:type="table" w:styleId="af1" w:customStyle="1">
    <w:basedOn w:val="TableNormal"/>
    <w:tblPr>
      <w:tblStyleRowBandSize w:val="1"/>
      <w:tblStyleColBandSize w:val="1"/>
    </w:tblPr>
  </w:style>
  <w:style w:type="table" w:styleId="af2" w:customStyle="1">
    <w:basedOn w:val="TableNormal"/>
    <w:tblPr>
      <w:tblStyleRowBandSize w:val="1"/>
      <w:tblStyleColBandSize w:val="1"/>
    </w:tblPr>
  </w:style>
  <w:style w:type="table" w:styleId="af3" w:customStyle="1">
    <w:basedOn w:val="TableNormal"/>
    <w:tblPr>
      <w:tblStyleRowBandSize w:val="1"/>
      <w:tblStyleColBandSize w:val="1"/>
    </w:tblPr>
  </w:style>
  <w:style w:type="table" w:styleId="af4" w:customStyle="1">
    <w:basedOn w:val="TableNormal"/>
    <w:tblPr>
      <w:tblStyleRowBandSize w:val="1"/>
      <w:tblStyleColBandSize w:val="1"/>
    </w:tblPr>
  </w:style>
  <w:style w:type="table" w:styleId="af5" w:customStyle="1">
    <w:basedOn w:val="TableNormal"/>
    <w:tblPr>
      <w:tblStyleRowBandSize w:val="1"/>
      <w:tblStyleColBandSize w:val="1"/>
    </w:tblPr>
  </w:style>
  <w:style w:type="table" w:styleId="af6" w:customStyle="1">
    <w:basedOn w:val="TableNormal"/>
    <w:tblPr>
      <w:tblStyleRowBandSize w:val="1"/>
      <w:tblStyleColBandSize w:val="1"/>
    </w:tblPr>
  </w:style>
  <w:style w:type="table" w:styleId="af7" w:customStyle="1">
    <w:basedOn w:val="TableNormal"/>
    <w:tblPr>
      <w:tblStyleRowBandSize w:val="1"/>
      <w:tblStyleColBandSize w:val="1"/>
    </w:tblPr>
  </w:style>
  <w:style w:type="table" w:styleId="af8" w:customStyle="1">
    <w:basedOn w:val="TableNormal"/>
    <w:tblPr>
      <w:tblStyleRowBandSize w:val="1"/>
      <w:tblStyleColBandSize w:val="1"/>
    </w:tblPr>
  </w:style>
  <w:style w:type="table" w:styleId="af9" w:customStyle="1">
    <w:basedOn w:val="TableNormal"/>
    <w:tblPr>
      <w:tblStyleRowBandSize w:val="1"/>
      <w:tblStyleColBandSize w:val="1"/>
    </w:tblPr>
  </w:style>
  <w:style w:type="table" w:styleId="afa" w:customStyle="1">
    <w:basedOn w:val="TableNormal"/>
    <w:tblPr>
      <w:tblStyleRowBandSize w:val="1"/>
      <w:tblStyleColBandSize w:val="1"/>
    </w:tblPr>
  </w:style>
  <w:style w:type="table" w:styleId="afb" w:customStyle="1">
    <w:basedOn w:val="TableNormal"/>
    <w:tblPr>
      <w:tblStyleRowBandSize w:val="1"/>
      <w:tblStyleColBandSize w:val="1"/>
    </w:tblPr>
  </w:style>
  <w:style w:type="table" w:styleId="afc" w:customStyle="1">
    <w:basedOn w:val="TableNormal"/>
    <w:tblPr>
      <w:tblStyleRowBandSize w:val="1"/>
      <w:tblStyleColBandSize w:val="1"/>
    </w:tblPr>
  </w:style>
  <w:style w:type="table" w:styleId="afd" w:customStyle="1">
    <w:basedOn w:val="TableNormal"/>
    <w:tblPr>
      <w:tblStyleRowBandSize w:val="1"/>
      <w:tblStyleColBandSize w:val="1"/>
    </w:tblPr>
  </w:style>
  <w:style w:type="table" w:styleId="afe" w:customStyle="1">
    <w:basedOn w:val="TableNormal"/>
    <w:tblPr>
      <w:tblStyleRowBandSize w:val="1"/>
      <w:tblStyleColBandSize w:val="1"/>
    </w:tblPr>
  </w:style>
  <w:style w:type="table" w:styleId="aff" w:customStyle="1">
    <w:basedOn w:val="TableNormal"/>
    <w:tblPr>
      <w:tblStyleRowBandSize w:val="1"/>
      <w:tblStyleColBandSize w:val="1"/>
    </w:tblPr>
  </w:style>
  <w:style w:type="table" w:styleId="aff0" w:customStyle="1">
    <w:basedOn w:val="TableNormal"/>
    <w:tblPr>
      <w:tblStyleRowBandSize w:val="1"/>
      <w:tblStyleColBandSize w:val="1"/>
    </w:tblPr>
  </w:style>
  <w:style w:type="table" w:styleId="aff1" w:customStyle="1">
    <w:basedOn w:val="TableNormal"/>
    <w:tblPr>
      <w:tblStyleRowBandSize w:val="1"/>
      <w:tblStyleColBandSize w:val="1"/>
    </w:tblPr>
  </w:style>
  <w:style w:type="table" w:styleId="aff2" w:customStyle="1">
    <w:basedOn w:val="TableNormal"/>
    <w:tblPr>
      <w:tblStyleRowBandSize w:val="1"/>
      <w:tblStyleColBandSize w:val="1"/>
    </w:tblPr>
  </w:style>
  <w:style w:type="table" w:styleId="aff3" w:customStyle="1">
    <w:basedOn w:val="TableNormal"/>
    <w:tblPr>
      <w:tblStyleRowBandSize w:val="1"/>
      <w:tblStyleColBandSize w:val="1"/>
    </w:tblPr>
  </w:style>
  <w:style w:type="table" w:styleId="aff4" w:customStyle="1">
    <w:basedOn w:val="TableNormal"/>
    <w:tblPr>
      <w:tblStyleRowBandSize w:val="1"/>
      <w:tblStyleColBandSize w:val="1"/>
    </w:tblPr>
  </w:style>
  <w:style w:type="table" w:styleId="aff5" w:customStyle="1">
    <w:basedOn w:val="TableNormal"/>
    <w:tblPr>
      <w:tblStyleRowBandSize w:val="1"/>
      <w:tblStyleColBandSize w:val="1"/>
    </w:tblPr>
  </w:style>
  <w:style w:type="table" w:styleId="aff6" w:customStyle="1">
    <w:basedOn w:val="TableNormal"/>
    <w:tblPr>
      <w:tblStyleRowBandSize w:val="1"/>
      <w:tblStyleColBandSize w:val="1"/>
    </w:tblPr>
  </w:style>
  <w:style w:type="table" w:styleId="aff7" w:customStyle="1">
    <w:basedOn w:val="TableNormal"/>
    <w:tblPr>
      <w:tblStyleRowBandSize w:val="1"/>
      <w:tblStyleColBandSize w:val="1"/>
    </w:tblPr>
  </w:style>
  <w:style w:type="table" w:styleId="aff8" w:customStyle="1">
    <w:basedOn w:val="TableNormal"/>
    <w:tblPr>
      <w:tblStyleRowBandSize w:val="1"/>
      <w:tblStyleColBandSize w:val="1"/>
    </w:tblPr>
  </w:style>
  <w:style w:type="table" w:styleId="aff9" w:customStyle="1">
    <w:basedOn w:val="TableNormal"/>
    <w:tblPr>
      <w:tblStyleRowBandSize w:val="1"/>
      <w:tblStyleColBandSize w:val="1"/>
    </w:tblPr>
  </w:style>
  <w:style w:type="table" w:styleId="affa" w:customStyle="1">
    <w:basedOn w:val="TableNormal"/>
    <w:tblPr>
      <w:tblStyleRowBandSize w:val="1"/>
      <w:tblStyleColBandSize w:val="1"/>
    </w:tblPr>
  </w:style>
  <w:style w:type="table" w:styleId="affb" w:customStyle="1">
    <w:basedOn w:val="TableNormal"/>
    <w:tblPr>
      <w:tblStyleRowBandSize w:val="1"/>
      <w:tblStyleColBandSize w:val="1"/>
    </w:tblPr>
  </w:style>
  <w:style w:type="table" w:styleId="affc" w:customStyle="1">
    <w:basedOn w:val="TableNormal"/>
    <w:tblPr>
      <w:tblStyleRowBandSize w:val="1"/>
      <w:tblStyleColBandSize w:val="1"/>
    </w:tblPr>
  </w:style>
  <w:style w:type="table" w:styleId="affd" w:customStyle="1">
    <w:basedOn w:val="TableNormal"/>
    <w:tblPr>
      <w:tblStyleRowBandSize w:val="1"/>
      <w:tblStyleColBandSize w:val="1"/>
    </w:tblPr>
  </w:style>
  <w:style w:type="table" w:styleId="affe" w:customStyle="1">
    <w:basedOn w:val="TableNormal"/>
    <w:tblPr>
      <w:tblStyleRowBandSize w:val="1"/>
      <w:tblStyleColBandSize w:val="1"/>
    </w:tblPr>
  </w:style>
  <w:style w:type="table" w:styleId="afff" w:customStyle="1">
    <w:basedOn w:val="TableNormal"/>
    <w:tblPr>
      <w:tblStyleRowBandSize w:val="1"/>
      <w:tblStyleColBandSize w:val="1"/>
    </w:tblPr>
  </w:style>
  <w:style w:type="table" w:styleId="afff0" w:customStyle="1">
    <w:basedOn w:val="TableNormal"/>
    <w:tblPr>
      <w:tblStyleRowBandSize w:val="1"/>
      <w:tblStyleColBandSize w:val="1"/>
    </w:tblPr>
  </w:style>
  <w:style w:type="table" w:styleId="afff1" w:customStyle="1">
    <w:basedOn w:val="TableNormal"/>
    <w:tblPr>
      <w:tblStyleRowBandSize w:val="1"/>
      <w:tblStyleColBandSize w:val="1"/>
    </w:tblPr>
  </w:style>
  <w:style w:type="table" w:styleId="afff2" w:customStyle="1">
    <w:basedOn w:val="TableNormal"/>
    <w:tblPr>
      <w:tblStyleRowBandSize w:val="1"/>
      <w:tblStyleColBandSize w:val="1"/>
    </w:tblPr>
  </w:style>
  <w:style w:type="table" w:styleId="afff3" w:customStyle="1">
    <w:basedOn w:val="TableNormal"/>
    <w:tblPr>
      <w:tblStyleRowBandSize w:val="1"/>
      <w:tblStyleColBandSize w:val="1"/>
    </w:tblPr>
  </w:style>
  <w:style w:type="table" w:styleId="afff4" w:customStyle="1">
    <w:basedOn w:val="TableNormal"/>
    <w:tblPr>
      <w:tblStyleRowBandSize w:val="1"/>
      <w:tblStyleColBandSize w:val="1"/>
    </w:tblPr>
  </w:style>
  <w:style w:type="table" w:styleId="afff5" w:customStyle="1">
    <w:basedOn w:val="TableNormal"/>
    <w:tblPr>
      <w:tblStyleRowBandSize w:val="1"/>
      <w:tblStyleColBandSize w:val="1"/>
    </w:tblPr>
  </w:style>
  <w:style w:type="table" w:styleId="afff6" w:customStyle="1">
    <w:basedOn w:val="TableNormal"/>
    <w:tblPr>
      <w:tblStyleRowBandSize w:val="1"/>
      <w:tblStyleColBandSize w:val="1"/>
    </w:tblPr>
  </w:style>
  <w:style w:type="table" w:styleId="afff7" w:customStyle="1">
    <w:basedOn w:val="TableNormal"/>
    <w:tblPr>
      <w:tblStyleRowBandSize w:val="1"/>
      <w:tblStyleColBandSize w:val="1"/>
    </w:tblPr>
  </w:style>
  <w:style w:type="table" w:styleId="afff8" w:customStyle="1">
    <w:basedOn w:val="TableNormal"/>
    <w:tblPr>
      <w:tblStyleRowBandSize w:val="1"/>
      <w:tblStyleColBandSize w:val="1"/>
    </w:tblPr>
  </w:style>
  <w:style w:type="table" w:styleId="afff9" w:customStyle="1">
    <w:basedOn w:val="TableNormal"/>
    <w:tblPr>
      <w:tblStyleRowBandSize w:val="1"/>
      <w:tblStyleColBandSize w:val="1"/>
    </w:tblPr>
  </w:style>
  <w:style w:type="table" w:styleId="afffa" w:customStyle="1">
    <w:basedOn w:val="TableNormal"/>
    <w:tblPr>
      <w:tblStyleRowBandSize w:val="1"/>
      <w:tblStyleColBandSize w:val="1"/>
    </w:tblPr>
  </w:style>
  <w:style w:type="table" w:styleId="afffb" w:customStyle="1">
    <w:basedOn w:val="TableNormal"/>
    <w:tblPr>
      <w:tblStyleRowBandSize w:val="1"/>
      <w:tblStyleColBandSize w:val="1"/>
    </w:tblPr>
  </w:style>
  <w:style w:type="table" w:styleId="afffc" w:customStyle="1">
    <w:basedOn w:val="TableNormal"/>
    <w:tblPr>
      <w:tblStyleRowBandSize w:val="1"/>
      <w:tblStyleColBandSize w:val="1"/>
    </w:tblPr>
  </w:style>
  <w:style w:type="table" w:styleId="afffd" w:customStyle="1">
    <w:basedOn w:val="TableNormal"/>
    <w:tblPr>
      <w:tblStyleRowBandSize w:val="1"/>
      <w:tblStyleColBandSize w:val="1"/>
    </w:tblPr>
  </w:style>
  <w:style w:type="table" w:styleId="afffe" w:customStyle="1">
    <w:basedOn w:val="TableNormal"/>
    <w:tblPr>
      <w:tblStyleRowBandSize w:val="1"/>
      <w:tblStyleColBandSize w:val="1"/>
    </w:tblPr>
  </w:style>
  <w:style w:type="table" w:styleId="affff" w:customStyle="1">
    <w:basedOn w:val="TableNormal"/>
    <w:tblPr>
      <w:tblStyleRowBandSize w:val="1"/>
      <w:tblStyleColBandSize w:val="1"/>
    </w:tblPr>
  </w:style>
  <w:style w:type="table" w:styleId="affff0" w:customStyle="1">
    <w:basedOn w:val="TableNormal"/>
    <w:tblPr>
      <w:tblStyleRowBandSize w:val="1"/>
      <w:tblStyleColBandSize w:val="1"/>
    </w:tblPr>
  </w:style>
  <w:style w:type="table" w:styleId="affff1" w:customStyle="1">
    <w:basedOn w:val="TableNormal"/>
    <w:tblPr>
      <w:tblStyleRowBandSize w:val="1"/>
      <w:tblStyleColBandSize w:val="1"/>
    </w:tblPr>
  </w:style>
  <w:style w:type="table" w:styleId="affff2" w:customStyle="1">
    <w:basedOn w:val="TableNormal"/>
    <w:tblPr>
      <w:tblStyleRowBandSize w:val="1"/>
      <w:tblStyleColBandSize w:val="1"/>
    </w:tblPr>
  </w:style>
  <w:style w:type="table" w:styleId="affff3" w:customStyle="1">
    <w:basedOn w:val="TableNormal"/>
    <w:tblPr>
      <w:tblStyleRowBandSize w:val="1"/>
      <w:tblStyleColBandSize w:val="1"/>
    </w:tblPr>
  </w:style>
  <w:style w:type="table" w:styleId="affff4" w:customStyle="1">
    <w:basedOn w:val="TableNormal"/>
    <w:tblPr>
      <w:tblStyleRowBandSize w:val="1"/>
      <w:tblStyleColBandSize w:val="1"/>
    </w:tblPr>
  </w:style>
  <w:style w:type="table" w:styleId="affff5" w:customStyle="1">
    <w:basedOn w:val="TableNormal"/>
    <w:tblPr>
      <w:tblStyleRowBandSize w:val="1"/>
      <w:tblStyleColBandSize w:val="1"/>
    </w:tblPr>
  </w:style>
  <w:style w:type="table" w:styleId="affff6" w:customStyle="1">
    <w:basedOn w:val="TableNormal"/>
    <w:tblPr>
      <w:tblStyleRowBandSize w:val="1"/>
      <w:tblStyleColBandSize w:val="1"/>
    </w:tblPr>
  </w:style>
  <w:style w:type="table" w:styleId="affff7" w:customStyle="1">
    <w:basedOn w:val="TableNormal"/>
    <w:tblPr>
      <w:tblStyleRowBandSize w:val="1"/>
      <w:tblStyleColBandSize w:val="1"/>
    </w:tblPr>
  </w:style>
  <w:style w:type="table" w:styleId="affff8" w:customStyle="1">
    <w:basedOn w:val="TableNormal"/>
    <w:tblPr>
      <w:tblStyleRowBandSize w:val="1"/>
      <w:tblStyleColBandSize w:val="1"/>
    </w:tblPr>
  </w:style>
  <w:style w:type="table" w:styleId="affff9" w:customStyle="1">
    <w:basedOn w:val="TableNormal"/>
    <w:tblPr>
      <w:tblStyleRowBandSize w:val="1"/>
      <w:tblStyleColBandSize w:val="1"/>
    </w:tblPr>
  </w:style>
  <w:style w:type="table" w:styleId="affffa" w:customStyle="1">
    <w:basedOn w:val="TableNormal"/>
    <w:tblPr>
      <w:tblStyleRowBandSize w:val="1"/>
      <w:tblStyleColBandSize w:val="1"/>
    </w:tblPr>
  </w:style>
  <w:style w:type="table" w:styleId="affffb" w:customStyle="1">
    <w:basedOn w:val="TableNormal"/>
    <w:tblPr>
      <w:tblStyleRowBandSize w:val="1"/>
      <w:tblStyleColBandSize w:val="1"/>
    </w:tblPr>
  </w:style>
  <w:style w:type="table" w:styleId="affffc" w:customStyle="1">
    <w:basedOn w:val="TableNormal"/>
    <w:tblPr>
      <w:tblStyleRowBandSize w:val="1"/>
      <w:tblStyleColBandSize w:val="1"/>
    </w:tblPr>
  </w:style>
  <w:style w:type="table" w:styleId="affffd" w:customStyle="1">
    <w:basedOn w:val="TableNormal"/>
    <w:tblPr>
      <w:tblStyleRowBandSize w:val="1"/>
      <w:tblStyleColBandSize w:val="1"/>
    </w:tblPr>
  </w:style>
  <w:style w:type="table" w:styleId="affffe" w:customStyle="1">
    <w:basedOn w:val="TableNormal"/>
    <w:tblPr>
      <w:tblStyleRowBandSize w:val="1"/>
      <w:tblStyleColBandSize w:val="1"/>
    </w:tblPr>
  </w:style>
  <w:style w:type="table" w:styleId="afffff" w:customStyle="1">
    <w:basedOn w:val="TableNormal"/>
    <w:tblPr>
      <w:tblStyleRowBandSize w:val="1"/>
      <w:tblStyleColBandSize w:val="1"/>
    </w:tblPr>
  </w:style>
  <w:style w:type="table" w:styleId="afffff0" w:customStyle="1">
    <w:basedOn w:val="TableNormal"/>
    <w:tblPr>
      <w:tblStyleRowBandSize w:val="1"/>
      <w:tblStyleColBandSize w:val="1"/>
    </w:tblPr>
  </w:style>
  <w:style w:type="table" w:styleId="afffff1" w:customStyle="1">
    <w:basedOn w:val="TableNormal"/>
    <w:tblPr>
      <w:tblStyleRowBandSize w:val="1"/>
      <w:tblStyleColBandSize w:val="1"/>
    </w:tblPr>
  </w:style>
  <w:style w:type="table" w:styleId="afffff2" w:customStyle="1">
    <w:basedOn w:val="TableNormal"/>
    <w:tblPr>
      <w:tblStyleRowBandSize w:val="1"/>
      <w:tblStyleColBandSize w:val="1"/>
    </w:tblPr>
  </w:style>
  <w:style w:type="table" w:styleId="afffff3" w:customStyle="1">
    <w:basedOn w:val="TableNormal"/>
    <w:tblPr>
      <w:tblStyleRowBandSize w:val="1"/>
      <w:tblStyleColBandSize w:val="1"/>
    </w:tblPr>
  </w:style>
  <w:style w:type="table" w:styleId="afffff4" w:customStyle="1">
    <w:basedOn w:val="TableNormal"/>
    <w:tblPr>
      <w:tblStyleRowBandSize w:val="1"/>
      <w:tblStyleColBandSize w:val="1"/>
    </w:tblPr>
  </w:style>
  <w:style w:type="table" w:styleId="afffff5" w:customStyle="1">
    <w:basedOn w:val="TableNormal"/>
    <w:tblPr>
      <w:tblStyleRowBandSize w:val="1"/>
      <w:tblStyleColBandSize w:val="1"/>
    </w:tblPr>
  </w:style>
  <w:style w:type="table" w:styleId="afffff6" w:customStyle="1">
    <w:basedOn w:val="TableNormal"/>
    <w:tblPr>
      <w:tblStyleRowBandSize w:val="1"/>
      <w:tblStyleColBandSize w:val="1"/>
    </w:tblPr>
  </w:style>
  <w:style w:type="table" w:styleId="afffff7" w:customStyle="1">
    <w:basedOn w:val="TableNormal"/>
    <w:tblPr>
      <w:tblStyleRowBandSize w:val="1"/>
      <w:tblStyleColBandSize w:val="1"/>
    </w:tblPr>
  </w:style>
  <w:style w:type="table" w:styleId="afffff8" w:customStyle="1">
    <w:basedOn w:val="TableNormal"/>
    <w:tblPr>
      <w:tblStyleRowBandSize w:val="1"/>
      <w:tblStyleColBandSize w:val="1"/>
    </w:tblPr>
  </w:style>
  <w:style w:type="table" w:styleId="afffff9" w:customStyle="1">
    <w:basedOn w:val="TableNormal"/>
    <w:tblPr>
      <w:tblStyleRowBandSize w:val="1"/>
      <w:tblStyleColBandSize w:val="1"/>
    </w:tblPr>
  </w:style>
  <w:style w:type="table" w:styleId="afffffa" w:customStyle="1">
    <w:basedOn w:val="TableNormal"/>
    <w:tblPr>
      <w:tblStyleRowBandSize w:val="1"/>
      <w:tblStyleColBandSize w:val="1"/>
    </w:tblPr>
  </w:style>
  <w:style w:type="table" w:styleId="afffffb" w:customStyle="1">
    <w:basedOn w:val="TableNormal"/>
    <w:tblPr>
      <w:tblStyleRowBandSize w:val="1"/>
      <w:tblStyleColBandSize w:val="1"/>
    </w:tblPr>
  </w:style>
  <w:style w:type="table" w:styleId="afffffc" w:customStyle="1">
    <w:basedOn w:val="TableNormal"/>
    <w:tblPr>
      <w:tblStyleRowBandSize w:val="1"/>
      <w:tblStyleColBandSize w:val="1"/>
    </w:tblPr>
  </w:style>
  <w:style w:type="table" w:styleId="afffffd" w:customStyle="1">
    <w:basedOn w:val="TableNormal"/>
    <w:tblPr>
      <w:tblStyleRowBandSize w:val="1"/>
      <w:tblStyleColBandSize w:val="1"/>
    </w:tblPr>
  </w:style>
  <w:style w:type="table" w:styleId="afffffe" w:customStyle="1">
    <w:basedOn w:val="TableNormal"/>
    <w:tblPr>
      <w:tblStyleRowBandSize w:val="1"/>
      <w:tblStyleColBandSize w:val="1"/>
    </w:tblPr>
  </w:style>
  <w:style w:type="table" w:styleId="affffff" w:customStyle="1">
    <w:basedOn w:val="TableNormal"/>
    <w:tblPr>
      <w:tblStyleRowBandSize w:val="1"/>
      <w:tblStyleColBandSize w:val="1"/>
    </w:tblPr>
  </w:style>
  <w:style w:type="table" w:styleId="affffff0" w:customStyle="1">
    <w:basedOn w:val="TableNormal"/>
    <w:tblPr>
      <w:tblStyleRowBandSize w:val="1"/>
      <w:tblStyleColBandSize w:val="1"/>
    </w:tblPr>
  </w:style>
  <w:style w:type="table" w:styleId="affffff1" w:customStyle="1">
    <w:basedOn w:val="TableNormal"/>
    <w:tblPr>
      <w:tblStyleRowBandSize w:val="1"/>
      <w:tblStyleColBandSize w:val="1"/>
    </w:tblPr>
  </w:style>
  <w:style w:type="table" w:styleId="affffff2" w:customStyle="1">
    <w:basedOn w:val="TableNormal"/>
    <w:tblPr>
      <w:tblStyleRowBandSize w:val="1"/>
      <w:tblStyleColBandSize w:val="1"/>
    </w:tblPr>
  </w:style>
  <w:style w:type="table" w:styleId="affffff3" w:customStyle="1">
    <w:basedOn w:val="TableNormal"/>
    <w:tblPr>
      <w:tblStyleRowBandSize w:val="1"/>
      <w:tblStyleColBandSize w:val="1"/>
    </w:tblPr>
  </w:style>
  <w:style w:type="table" w:styleId="affffff4" w:customStyle="1">
    <w:basedOn w:val="TableNormal"/>
    <w:tblPr>
      <w:tblStyleRowBandSize w:val="1"/>
      <w:tblStyleColBandSize w:val="1"/>
    </w:tblPr>
  </w:style>
  <w:style w:type="table" w:styleId="affffff5" w:customStyle="1">
    <w:basedOn w:val="TableNormal"/>
    <w:tblPr>
      <w:tblStyleRowBandSize w:val="1"/>
      <w:tblStyleColBandSize w:val="1"/>
    </w:tblPr>
  </w:style>
  <w:style w:type="table" w:styleId="affffff6" w:customStyle="1">
    <w:basedOn w:val="TableNormal"/>
    <w:tblPr>
      <w:tblStyleRowBandSize w:val="1"/>
      <w:tblStyleColBandSize w:val="1"/>
    </w:tblPr>
  </w:style>
  <w:style w:type="table" w:styleId="affffff7" w:customStyle="1">
    <w:basedOn w:val="TableNormal"/>
    <w:tblPr>
      <w:tblStyleRowBandSize w:val="1"/>
      <w:tblStyleColBandSize w:val="1"/>
    </w:tblPr>
  </w:style>
  <w:style w:type="table" w:styleId="affffff8" w:customStyle="1">
    <w:basedOn w:val="TableNormal"/>
    <w:tblPr>
      <w:tblStyleRowBandSize w:val="1"/>
      <w:tblStyleColBandSize w:val="1"/>
    </w:tblPr>
  </w:style>
  <w:style w:type="table" w:styleId="affffff9" w:customStyle="1">
    <w:basedOn w:val="TableNormal"/>
    <w:tblPr>
      <w:tblStyleRowBandSize w:val="1"/>
      <w:tblStyleColBandSize w:val="1"/>
    </w:tblPr>
  </w:style>
  <w:style w:type="table" w:styleId="affffffa" w:customStyle="1">
    <w:basedOn w:val="TableNormal"/>
    <w:tblPr>
      <w:tblStyleRowBandSize w:val="1"/>
      <w:tblStyleColBandSize w:val="1"/>
    </w:tblPr>
  </w:style>
  <w:style w:type="table" w:styleId="affffffb" w:customStyle="1">
    <w:basedOn w:val="TableNormal"/>
    <w:tblPr>
      <w:tblStyleRowBandSize w:val="1"/>
      <w:tblStyleColBandSize w:val="1"/>
    </w:tblPr>
  </w:style>
  <w:style w:type="table" w:styleId="affffffc" w:customStyle="1">
    <w:basedOn w:val="TableNormal"/>
    <w:tblPr>
      <w:tblStyleRowBandSize w:val="1"/>
      <w:tblStyleColBandSize w:val="1"/>
    </w:tblPr>
  </w:style>
  <w:style w:type="table" w:styleId="affffffd" w:customStyle="1">
    <w:basedOn w:val="TableNormal"/>
    <w:tblPr>
      <w:tblStyleRowBandSize w:val="1"/>
      <w:tblStyleColBandSize w:val="1"/>
    </w:tblPr>
  </w:style>
  <w:style w:type="table" w:styleId="affffffe" w:customStyle="1">
    <w:basedOn w:val="TableNormal"/>
    <w:tblPr>
      <w:tblStyleRowBandSize w:val="1"/>
      <w:tblStyleColBandSize w:val="1"/>
    </w:tblPr>
  </w:style>
  <w:style w:type="table" w:styleId="afffffff" w:customStyle="1">
    <w:basedOn w:val="TableNormal"/>
    <w:tblPr>
      <w:tblStyleRowBandSize w:val="1"/>
      <w:tblStyleColBandSize w:val="1"/>
    </w:tblPr>
  </w:style>
  <w:style w:type="table" w:styleId="afffffff0" w:customStyle="1">
    <w:basedOn w:val="TableNormal"/>
    <w:tblPr>
      <w:tblStyleRowBandSize w:val="1"/>
      <w:tblStyleColBandSize w:val="1"/>
    </w:tblPr>
  </w:style>
  <w:style w:type="table" w:styleId="afffffff1" w:customStyle="1">
    <w:basedOn w:val="TableNormal"/>
    <w:tblPr>
      <w:tblStyleRowBandSize w:val="1"/>
      <w:tblStyleColBandSize w:val="1"/>
    </w:tblPr>
  </w:style>
  <w:style w:type="table" w:styleId="afffffff2" w:customStyle="1">
    <w:basedOn w:val="TableNormal"/>
    <w:tblPr>
      <w:tblStyleRowBandSize w:val="1"/>
      <w:tblStyleColBandSize w:val="1"/>
    </w:tblPr>
  </w:style>
  <w:style w:type="table" w:styleId="afffffff3" w:customStyle="1">
    <w:basedOn w:val="TableNormal"/>
    <w:tblPr>
      <w:tblStyleRowBandSize w:val="1"/>
      <w:tblStyleColBandSize w:val="1"/>
    </w:tblPr>
  </w:style>
  <w:style w:type="table" w:styleId="afffffff4" w:customStyle="1">
    <w:basedOn w:val="TableNormal"/>
    <w:tblPr>
      <w:tblStyleRowBandSize w:val="1"/>
      <w:tblStyleColBandSize w:val="1"/>
    </w:tblPr>
  </w:style>
  <w:style w:type="table" w:styleId="afffffff5" w:customStyle="1">
    <w:basedOn w:val="TableNormal"/>
    <w:tblPr>
      <w:tblStyleRowBandSize w:val="1"/>
      <w:tblStyleColBandSize w:val="1"/>
    </w:tblPr>
  </w:style>
  <w:style w:type="table" w:styleId="afffffff6" w:customStyle="1">
    <w:basedOn w:val="TableNormal"/>
    <w:tblPr>
      <w:tblStyleRowBandSize w:val="1"/>
      <w:tblStyleColBandSize w:val="1"/>
    </w:tblPr>
  </w:style>
  <w:style w:type="table" w:styleId="afffffff7" w:customStyle="1">
    <w:basedOn w:val="TableNormal"/>
    <w:tblPr>
      <w:tblStyleRowBandSize w:val="1"/>
      <w:tblStyleColBandSize w:val="1"/>
    </w:tblPr>
  </w:style>
  <w:style w:type="table" w:styleId="afffffff8" w:customStyle="1">
    <w:basedOn w:val="TableNormal"/>
    <w:tblPr>
      <w:tblStyleRowBandSize w:val="1"/>
      <w:tblStyleColBandSize w:val="1"/>
    </w:tblPr>
  </w:style>
  <w:style w:type="table" w:styleId="afffffff9" w:customStyle="1">
    <w:basedOn w:val="TableNormal"/>
    <w:tblPr>
      <w:tblStyleRowBandSize w:val="1"/>
      <w:tblStyleColBandSize w:val="1"/>
    </w:tblPr>
  </w:style>
  <w:style w:type="table" w:styleId="afffffffa" w:customStyle="1">
    <w:basedOn w:val="TableNormal"/>
    <w:tblPr>
      <w:tblStyleRowBandSize w:val="1"/>
      <w:tblStyleColBandSize w:val="1"/>
    </w:tblPr>
  </w:style>
  <w:style w:type="table" w:styleId="afffffffb" w:customStyle="1">
    <w:basedOn w:val="TableNormal"/>
    <w:tblPr>
      <w:tblStyleRowBandSize w:val="1"/>
      <w:tblStyleColBandSize w:val="1"/>
    </w:tblPr>
  </w:style>
  <w:style w:type="table" w:styleId="afffffffc" w:customStyle="1">
    <w:basedOn w:val="TableNormal"/>
    <w:tblPr>
      <w:tblStyleRowBandSize w:val="1"/>
      <w:tblStyleColBandSize w:val="1"/>
    </w:tblPr>
  </w:style>
  <w:style w:type="table" w:styleId="afffffffd" w:customStyle="1">
    <w:basedOn w:val="TableNormal"/>
    <w:tblPr>
      <w:tblStyleRowBandSize w:val="1"/>
      <w:tblStyleColBandSize w:val="1"/>
    </w:tblPr>
  </w:style>
  <w:style w:type="table" w:styleId="afffffffe" w:customStyle="1">
    <w:basedOn w:val="TableNormal"/>
    <w:tblPr>
      <w:tblStyleRowBandSize w:val="1"/>
      <w:tblStyleColBandSize w:val="1"/>
    </w:tblPr>
  </w:style>
  <w:style w:type="table" w:styleId="affffffff" w:customStyle="1">
    <w:basedOn w:val="TableNormal"/>
    <w:tblPr>
      <w:tblStyleRowBandSize w:val="1"/>
      <w:tblStyleColBandSize w:val="1"/>
    </w:tblPr>
  </w:style>
  <w:style w:type="table" w:styleId="affffffff0" w:customStyle="1">
    <w:basedOn w:val="TableNormal"/>
    <w:tblPr>
      <w:tblStyleRowBandSize w:val="1"/>
      <w:tblStyleColBandSize w:val="1"/>
    </w:tblPr>
  </w:style>
  <w:style w:type="table" w:styleId="affffffff1" w:customStyle="1">
    <w:basedOn w:val="TableNormal"/>
    <w:tblPr>
      <w:tblStyleRowBandSize w:val="1"/>
      <w:tblStyleColBandSize w:val="1"/>
    </w:tblPr>
  </w:style>
  <w:style w:type="table" w:styleId="affffffff2" w:customStyle="1">
    <w:basedOn w:val="TableNormal"/>
    <w:tblPr>
      <w:tblStyleRowBandSize w:val="1"/>
      <w:tblStyleColBandSize w:val="1"/>
    </w:tblPr>
  </w:style>
  <w:style w:type="table" w:styleId="affffffff3" w:customStyle="1">
    <w:basedOn w:val="TableNormal"/>
    <w:tblPr>
      <w:tblStyleRowBandSize w:val="1"/>
      <w:tblStyleColBandSize w:val="1"/>
    </w:tblPr>
  </w:style>
  <w:style w:type="table" w:styleId="affffffff4" w:customStyle="1">
    <w:basedOn w:val="TableNormal"/>
    <w:tblPr>
      <w:tblStyleRowBandSize w:val="1"/>
      <w:tblStyleColBandSize w:val="1"/>
    </w:tblPr>
  </w:style>
  <w:style w:type="table" w:styleId="affffffff5" w:customStyle="1">
    <w:basedOn w:val="TableNormal"/>
    <w:tblPr>
      <w:tblStyleRowBandSize w:val="1"/>
      <w:tblStyleColBandSize w:val="1"/>
    </w:tblPr>
  </w:style>
  <w:style w:type="table" w:styleId="affffffff6" w:customStyle="1">
    <w:basedOn w:val="TableNormal"/>
    <w:tblPr>
      <w:tblStyleRowBandSize w:val="1"/>
      <w:tblStyleColBandSize w:val="1"/>
    </w:tblPr>
  </w:style>
  <w:style w:type="table" w:styleId="affffffff7" w:customStyle="1">
    <w:basedOn w:val="TableNormal"/>
    <w:tblPr>
      <w:tblStyleRowBandSize w:val="1"/>
      <w:tblStyleColBandSize w:val="1"/>
    </w:tblPr>
  </w:style>
  <w:style w:type="table" w:styleId="affffffff8" w:customStyle="1">
    <w:basedOn w:val="TableNormal"/>
    <w:tblPr>
      <w:tblStyleRowBandSize w:val="1"/>
      <w:tblStyleColBandSize w:val="1"/>
    </w:tblPr>
  </w:style>
  <w:style w:type="table" w:styleId="affffffff9" w:customStyle="1">
    <w:basedOn w:val="TableNormal"/>
    <w:tblPr>
      <w:tblStyleRowBandSize w:val="1"/>
      <w:tblStyleColBandSize w:val="1"/>
    </w:tblPr>
  </w:style>
  <w:style w:type="table" w:styleId="affffffffa" w:customStyle="1">
    <w:basedOn w:val="TableNormal"/>
    <w:tblPr>
      <w:tblStyleRowBandSize w:val="1"/>
      <w:tblStyleColBandSize w:val="1"/>
    </w:tblPr>
  </w:style>
  <w:style w:type="table" w:styleId="affffffffb" w:customStyle="1">
    <w:basedOn w:val="TableNormal"/>
    <w:tblPr>
      <w:tblStyleRowBandSize w:val="1"/>
      <w:tblStyleColBandSize w:val="1"/>
    </w:tblPr>
  </w:style>
  <w:style w:type="table" w:styleId="affffffffc" w:customStyle="1">
    <w:basedOn w:val="TableNormal"/>
    <w:tblPr>
      <w:tblStyleRowBandSize w:val="1"/>
      <w:tblStyleColBandSize w:val="1"/>
    </w:tblPr>
  </w:style>
  <w:style w:type="table" w:styleId="affffffffd" w:customStyle="1">
    <w:basedOn w:val="TableNormal"/>
    <w:tblPr>
      <w:tblStyleRowBandSize w:val="1"/>
      <w:tblStyleColBandSize w:val="1"/>
    </w:tblPr>
  </w:style>
  <w:style w:type="table" w:styleId="affffffffe" w:customStyle="1">
    <w:basedOn w:val="TableNormal"/>
    <w:tblPr>
      <w:tblStyleRowBandSize w:val="1"/>
      <w:tblStyleColBandSize w:val="1"/>
    </w:tblPr>
  </w:style>
  <w:style w:type="table" w:styleId="afffffffff" w:customStyle="1">
    <w:basedOn w:val="TableNormal"/>
    <w:tblPr>
      <w:tblStyleRowBandSize w:val="1"/>
      <w:tblStyleColBandSize w:val="1"/>
    </w:tblPr>
  </w:style>
  <w:style w:type="table" w:styleId="afffffffff0" w:customStyle="1">
    <w:basedOn w:val="TableNormal"/>
    <w:tblPr>
      <w:tblStyleRowBandSize w:val="1"/>
      <w:tblStyleColBandSize w:val="1"/>
    </w:tblPr>
  </w:style>
  <w:style w:type="table" w:styleId="afffffffff1" w:customStyle="1">
    <w:basedOn w:val="TableNormal"/>
    <w:tblPr>
      <w:tblStyleRowBandSize w:val="1"/>
      <w:tblStyleColBandSize w:val="1"/>
    </w:tblPr>
  </w:style>
  <w:style w:type="table" w:styleId="afffffffff2" w:customStyle="1">
    <w:basedOn w:val="TableNormal"/>
    <w:tblPr>
      <w:tblStyleRowBandSize w:val="1"/>
      <w:tblStyleColBandSize w:val="1"/>
    </w:tblPr>
  </w:style>
  <w:style w:type="table" w:styleId="afffffffff3" w:customStyle="1">
    <w:basedOn w:val="TableNormal"/>
    <w:tblPr>
      <w:tblStyleRowBandSize w:val="1"/>
      <w:tblStyleColBandSize w:val="1"/>
    </w:tblPr>
  </w:style>
  <w:style w:type="table" w:styleId="afffffffff4" w:customStyle="1">
    <w:basedOn w:val="TableNormal"/>
    <w:tblPr>
      <w:tblStyleRowBandSize w:val="1"/>
      <w:tblStyleColBandSize w:val="1"/>
    </w:tblPr>
  </w:style>
  <w:style w:type="table" w:styleId="afffffffff5" w:customStyle="1">
    <w:basedOn w:val="TableNormal"/>
    <w:tblPr>
      <w:tblStyleRowBandSize w:val="1"/>
      <w:tblStyleColBandSize w:val="1"/>
    </w:tblPr>
  </w:style>
  <w:style w:type="table" w:styleId="afffffffff6" w:customStyle="1">
    <w:basedOn w:val="TableNormal"/>
    <w:tblPr>
      <w:tblStyleRowBandSize w:val="1"/>
      <w:tblStyleColBandSize w:val="1"/>
    </w:tblPr>
  </w:style>
  <w:style w:type="table" w:styleId="afffffffff7" w:customStyle="1">
    <w:basedOn w:val="TableNormal"/>
    <w:tblPr>
      <w:tblStyleRowBandSize w:val="1"/>
      <w:tblStyleColBandSize w:val="1"/>
    </w:tblPr>
  </w:style>
  <w:style w:type="table" w:styleId="afffffffff8" w:customStyle="1">
    <w:basedOn w:val="TableNormal"/>
    <w:tblPr>
      <w:tblStyleRowBandSize w:val="1"/>
      <w:tblStyleColBandSize w:val="1"/>
    </w:tblPr>
  </w:style>
  <w:style w:type="table" w:styleId="afffffffff9" w:customStyle="1">
    <w:basedOn w:val="TableNormal"/>
    <w:tblPr>
      <w:tblStyleRowBandSize w:val="1"/>
      <w:tblStyleColBandSize w:val="1"/>
    </w:tblPr>
  </w:style>
  <w:style w:type="table" w:styleId="afffffffffa" w:customStyle="1">
    <w:basedOn w:val="TableNormal"/>
    <w:tblPr>
      <w:tblStyleRowBandSize w:val="1"/>
      <w:tblStyleColBandSize w:val="1"/>
    </w:tblPr>
  </w:style>
  <w:style w:type="table" w:styleId="afffffffffb" w:customStyle="1">
    <w:basedOn w:val="TableNormal"/>
    <w:tblPr>
      <w:tblStyleRowBandSize w:val="1"/>
      <w:tblStyleColBandSize w:val="1"/>
    </w:tblPr>
  </w:style>
  <w:style w:type="table" w:styleId="afffffffffc" w:customStyle="1">
    <w:basedOn w:val="TableNormal"/>
    <w:tblPr>
      <w:tblStyleRowBandSize w:val="1"/>
      <w:tblStyleColBandSize w:val="1"/>
    </w:tblPr>
  </w:style>
  <w:style w:type="table" w:styleId="afffffffffd" w:customStyle="1">
    <w:basedOn w:val="TableNormal"/>
    <w:tblPr>
      <w:tblStyleRowBandSize w:val="1"/>
      <w:tblStyleColBandSize w:val="1"/>
    </w:tblPr>
  </w:style>
  <w:style w:type="table" w:styleId="afffffffffe" w:customStyle="1">
    <w:basedOn w:val="TableNormal"/>
    <w:tblPr>
      <w:tblStyleRowBandSize w:val="1"/>
      <w:tblStyleColBandSize w:val="1"/>
    </w:tblPr>
  </w:style>
  <w:style w:type="table" w:styleId="affffffffff" w:customStyle="1">
    <w:basedOn w:val="TableNormal"/>
    <w:tblPr>
      <w:tblStyleRowBandSize w:val="1"/>
      <w:tblStyleColBandSize w:val="1"/>
    </w:tblPr>
  </w:style>
  <w:style w:type="table" w:styleId="affffffffff0" w:customStyle="1">
    <w:basedOn w:val="TableNormal"/>
    <w:tblPr>
      <w:tblStyleRowBandSize w:val="1"/>
      <w:tblStyleColBandSize w:val="1"/>
    </w:tblPr>
  </w:style>
  <w:style w:type="table" w:styleId="affffffffff1" w:customStyle="1">
    <w:basedOn w:val="TableNormal"/>
    <w:tblPr>
      <w:tblStyleRowBandSize w:val="1"/>
      <w:tblStyleColBandSize w:val="1"/>
    </w:tblPr>
  </w:style>
  <w:style w:type="table" w:styleId="affffffffff2" w:customStyle="1">
    <w:basedOn w:val="TableNormal"/>
    <w:tblPr>
      <w:tblStyleRowBandSize w:val="1"/>
      <w:tblStyleColBandSize w:val="1"/>
    </w:tblPr>
  </w:style>
  <w:style w:type="table" w:styleId="affffffffff3" w:customStyle="1">
    <w:basedOn w:val="TableNormal"/>
    <w:tblPr>
      <w:tblStyleRowBandSize w:val="1"/>
      <w:tblStyleColBandSize w:val="1"/>
    </w:tblPr>
  </w:style>
  <w:style w:type="table" w:styleId="affffffffff4" w:customStyle="1">
    <w:basedOn w:val="TableNormal"/>
    <w:tblPr>
      <w:tblStyleRowBandSize w:val="1"/>
      <w:tblStyleColBandSize w:val="1"/>
    </w:tblPr>
  </w:style>
  <w:style w:type="table" w:styleId="affffffffff5" w:customStyle="1">
    <w:basedOn w:val="TableNormal"/>
    <w:tblPr>
      <w:tblStyleRowBandSize w:val="1"/>
      <w:tblStyleColBandSize w:val="1"/>
    </w:tblPr>
  </w:style>
  <w:style w:type="table" w:styleId="affffffffff6" w:customStyle="1">
    <w:basedOn w:val="TableNormal"/>
    <w:tblPr>
      <w:tblStyleRowBandSize w:val="1"/>
      <w:tblStyleColBandSize w:val="1"/>
    </w:tblPr>
  </w:style>
  <w:style w:type="table" w:styleId="affffffffff7" w:customStyle="1">
    <w:basedOn w:val="TableNormal"/>
    <w:tblPr>
      <w:tblStyleRowBandSize w:val="1"/>
      <w:tblStyleColBandSize w:val="1"/>
    </w:tblPr>
  </w:style>
  <w:style w:type="table" w:styleId="affffffffff8" w:customStyle="1">
    <w:basedOn w:val="TableNormal"/>
    <w:tblPr>
      <w:tblStyleRowBandSize w:val="1"/>
      <w:tblStyleColBandSize w:val="1"/>
    </w:tblPr>
  </w:style>
  <w:style w:type="table" w:styleId="affffffffff9" w:customStyle="1">
    <w:basedOn w:val="TableNormal"/>
    <w:tblPr>
      <w:tblStyleRowBandSize w:val="1"/>
      <w:tblStyleColBandSize w:val="1"/>
    </w:tblPr>
  </w:style>
  <w:style w:type="table" w:styleId="affffffffffa" w:customStyle="1">
    <w:basedOn w:val="TableNormal"/>
    <w:tblPr>
      <w:tblStyleRowBandSize w:val="1"/>
      <w:tblStyleColBandSize w:val="1"/>
    </w:tblPr>
  </w:style>
  <w:style w:type="table" w:styleId="affffffffffb" w:customStyle="1">
    <w:basedOn w:val="TableNormal"/>
    <w:tblPr>
      <w:tblStyleRowBandSize w:val="1"/>
      <w:tblStyleColBandSize w:val="1"/>
    </w:tblPr>
  </w:style>
  <w:style w:type="table" w:styleId="affffffffffc" w:customStyle="1">
    <w:basedOn w:val="TableNormal"/>
    <w:tblPr>
      <w:tblStyleRowBandSize w:val="1"/>
      <w:tblStyleColBandSize w:val="1"/>
    </w:tblPr>
  </w:style>
  <w:style w:type="table" w:styleId="affffffffffd" w:customStyle="1">
    <w:basedOn w:val="TableNormal"/>
    <w:tblPr>
      <w:tblStyleRowBandSize w:val="1"/>
      <w:tblStyleColBandSize w:val="1"/>
    </w:tblPr>
  </w:style>
  <w:style w:type="table" w:styleId="affffffffffe" w:customStyle="1">
    <w:basedOn w:val="TableNormal"/>
    <w:tblPr>
      <w:tblStyleRowBandSize w:val="1"/>
      <w:tblStyleColBandSize w:val="1"/>
    </w:tblPr>
  </w:style>
  <w:style w:type="table" w:styleId="afffffffffff" w:customStyle="1">
    <w:basedOn w:val="TableNormal"/>
    <w:tblPr>
      <w:tblStyleRowBandSize w:val="1"/>
      <w:tblStyleColBandSize w:val="1"/>
    </w:tblPr>
  </w:style>
  <w:style w:type="table" w:styleId="afffffffffff0" w:customStyle="1">
    <w:basedOn w:val="TableNormal"/>
    <w:tblPr>
      <w:tblStyleRowBandSize w:val="1"/>
      <w:tblStyleColBandSize w:val="1"/>
    </w:tblPr>
  </w:style>
  <w:style w:type="table" w:styleId="afffffffffff1" w:customStyle="1">
    <w:basedOn w:val="TableNormal"/>
    <w:tblPr>
      <w:tblStyleRowBandSize w:val="1"/>
      <w:tblStyleColBandSize w:val="1"/>
    </w:tblPr>
  </w:style>
  <w:style w:type="table" w:styleId="afffffffffff2" w:customStyle="1">
    <w:basedOn w:val="TableNormal"/>
    <w:tblPr>
      <w:tblStyleRowBandSize w:val="1"/>
      <w:tblStyleColBandSize w:val="1"/>
    </w:tblPr>
  </w:style>
  <w:style w:type="table" w:styleId="afffffffffff3" w:customStyle="1">
    <w:basedOn w:val="TableNormal"/>
    <w:tblPr>
      <w:tblStyleRowBandSize w:val="1"/>
      <w:tblStyleColBandSize w:val="1"/>
    </w:tblPr>
  </w:style>
  <w:style w:type="table" w:styleId="afffffffffff4" w:customStyle="1">
    <w:basedOn w:val="TableNormal"/>
    <w:tblPr>
      <w:tblStyleRowBandSize w:val="1"/>
      <w:tblStyleColBandSize w:val="1"/>
    </w:tblPr>
  </w:style>
  <w:style w:type="table" w:styleId="afffffffffff5" w:customStyle="1">
    <w:basedOn w:val="TableNormal"/>
    <w:tblPr>
      <w:tblStyleRowBandSize w:val="1"/>
      <w:tblStyleColBandSize w:val="1"/>
    </w:tblPr>
  </w:style>
  <w:style w:type="table" w:styleId="afffffffffff6" w:customStyle="1">
    <w:basedOn w:val="TableNormal"/>
    <w:tblPr>
      <w:tblStyleRowBandSize w:val="1"/>
      <w:tblStyleColBandSize w:val="1"/>
    </w:tblPr>
  </w:style>
  <w:style w:type="table" w:styleId="afffffffffff7" w:customStyle="1">
    <w:basedOn w:val="TableNormal"/>
    <w:tblPr>
      <w:tblStyleRowBandSize w:val="1"/>
      <w:tblStyleColBandSize w:val="1"/>
    </w:tblPr>
  </w:style>
  <w:style w:type="table" w:styleId="afffffffffff8" w:customStyle="1">
    <w:basedOn w:val="TableNormal"/>
    <w:tblPr>
      <w:tblStyleRowBandSize w:val="1"/>
      <w:tblStyleColBandSize w:val="1"/>
    </w:tblPr>
  </w:style>
  <w:style w:type="table" w:styleId="afffffffffff9" w:customStyle="1">
    <w:basedOn w:val="TableNormal"/>
    <w:tblPr>
      <w:tblStyleRowBandSize w:val="1"/>
      <w:tblStyleColBandSize w:val="1"/>
    </w:tblPr>
  </w:style>
  <w:style w:type="table" w:styleId="afffffffffffa" w:customStyle="1">
    <w:basedOn w:val="TableNormal"/>
    <w:tblPr>
      <w:tblStyleRowBandSize w:val="1"/>
      <w:tblStyleColBandSize w:val="1"/>
    </w:tblPr>
  </w:style>
  <w:style w:type="table" w:styleId="afffffffffffb" w:customStyle="1">
    <w:basedOn w:val="TableNormal"/>
    <w:tblPr>
      <w:tblStyleRowBandSize w:val="1"/>
      <w:tblStyleColBandSize w:val="1"/>
    </w:tblPr>
  </w:style>
  <w:style w:type="table" w:styleId="afffffffffffc" w:customStyle="1">
    <w:basedOn w:val="TableNormal"/>
    <w:tblPr>
      <w:tblStyleRowBandSize w:val="1"/>
      <w:tblStyleColBandSize w:val="1"/>
    </w:tblPr>
  </w:style>
  <w:style w:type="table" w:styleId="afffffffffffd" w:customStyle="1">
    <w:basedOn w:val="TableNormal"/>
    <w:tblPr>
      <w:tblStyleRowBandSize w:val="1"/>
      <w:tblStyleColBandSize w:val="1"/>
    </w:tblPr>
  </w:style>
  <w:style w:type="table" w:styleId="afffffffffffe" w:customStyle="1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7.png"/><Relationship Id="rId41" Type="http://schemas.openxmlformats.org/officeDocument/2006/relationships/image" Target="media/image12.png"/><Relationship Id="rId44" Type="http://schemas.openxmlformats.org/officeDocument/2006/relationships/image" Target="media/image16.png"/><Relationship Id="rId43" Type="http://schemas.openxmlformats.org/officeDocument/2006/relationships/image" Target="media/image5.png"/><Relationship Id="rId46" Type="http://schemas.openxmlformats.org/officeDocument/2006/relationships/image" Target="media/image9.png"/><Relationship Id="rId45" Type="http://schemas.openxmlformats.org/officeDocument/2006/relationships/image" Target="media/image2.png"/><Relationship Id="rId48" Type="http://schemas.openxmlformats.org/officeDocument/2006/relationships/image" Target="media/image29.png"/><Relationship Id="rId47" Type="http://schemas.openxmlformats.org/officeDocument/2006/relationships/image" Target="media/image11.png"/><Relationship Id="rId49" Type="http://schemas.openxmlformats.org/officeDocument/2006/relationships/image" Target="media/image3.png"/><Relationship Id="rId31" Type="http://schemas.openxmlformats.org/officeDocument/2006/relationships/image" Target="media/image77.png"/><Relationship Id="rId30" Type="http://schemas.openxmlformats.org/officeDocument/2006/relationships/image" Target="media/image62.png"/><Relationship Id="rId33" Type="http://schemas.openxmlformats.org/officeDocument/2006/relationships/image" Target="media/image71.png"/><Relationship Id="rId32" Type="http://schemas.openxmlformats.org/officeDocument/2006/relationships/image" Target="media/image68.png"/><Relationship Id="rId35" Type="http://schemas.openxmlformats.org/officeDocument/2006/relationships/image" Target="media/image69.png"/><Relationship Id="rId34" Type="http://schemas.openxmlformats.org/officeDocument/2006/relationships/image" Target="media/image67.png"/><Relationship Id="rId37" Type="http://schemas.openxmlformats.org/officeDocument/2006/relationships/image" Target="media/image15.png"/><Relationship Id="rId36" Type="http://schemas.openxmlformats.org/officeDocument/2006/relationships/image" Target="media/image8.png"/><Relationship Id="rId39" Type="http://schemas.openxmlformats.org/officeDocument/2006/relationships/image" Target="media/image18.png"/><Relationship Id="rId38" Type="http://schemas.openxmlformats.org/officeDocument/2006/relationships/image" Target="media/image20.png"/><Relationship Id="rId20" Type="http://schemas.openxmlformats.org/officeDocument/2006/relationships/image" Target="media/image89.png"/><Relationship Id="rId22" Type="http://schemas.openxmlformats.org/officeDocument/2006/relationships/image" Target="media/image84.png"/><Relationship Id="rId21" Type="http://schemas.openxmlformats.org/officeDocument/2006/relationships/image" Target="media/image87.png"/><Relationship Id="rId24" Type="http://schemas.openxmlformats.org/officeDocument/2006/relationships/image" Target="media/image86.png"/><Relationship Id="rId23" Type="http://schemas.openxmlformats.org/officeDocument/2006/relationships/image" Target="media/image83.png"/><Relationship Id="rId26" Type="http://schemas.openxmlformats.org/officeDocument/2006/relationships/image" Target="media/image88.png"/><Relationship Id="rId25" Type="http://schemas.openxmlformats.org/officeDocument/2006/relationships/image" Target="media/image85.png"/><Relationship Id="rId28" Type="http://schemas.openxmlformats.org/officeDocument/2006/relationships/image" Target="media/image65.png"/><Relationship Id="rId27" Type="http://schemas.openxmlformats.org/officeDocument/2006/relationships/image" Target="media/image55.png"/><Relationship Id="rId29" Type="http://schemas.openxmlformats.org/officeDocument/2006/relationships/image" Target="media/image63.png"/><Relationship Id="rId95" Type="http://schemas.openxmlformats.org/officeDocument/2006/relationships/image" Target="media/image53.png"/><Relationship Id="rId94" Type="http://schemas.openxmlformats.org/officeDocument/2006/relationships/image" Target="media/image52.png"/><Relationship Id="rId97" Type="http://schemas.openxmlformats.org/officeDocument/2006/relationships/footer" Target="footer1.xml"/><Relationship Id="rId96" Type="http://schemas.openxmlformats.org/officeDocument/2006/relationships/header" Target="header1.xml"/><Relationship Id="rId11" Type="http://schemas.openxmlformats.org/officeDocument/2006/relationships/image" Target="media/image73.png"/><Relationship Id="rId10" Type="http://schemas.openxmlformats.org/officeDocument/2006/relationships/image" Target="media/image70.png"/><Relationship Id="rId13" Type="http://schemas.openxmlformats.org/officeDocument/2006/relationships/image" Target="media/image76.png"/><Relationship Id="rId12" Type="http://schemas.openxmlformats.org/officeDocument/2006/relationships/image" Target="media/image72.png"/><Relationship Id="rId91" Type="http://schemas.openxmlformats.org/officeDocument/2006/relationships/image" Target="media/image43.png"/><Relationship Id="rId90" Type="http://schemas.openxmlformats.org/officeDocument/2006/relationships/image" Target="media/image44.png"/><Relationship Id="rId93" Type="http://schemas.openxmlformats.org/officeDocument/2006/relationships/image" Target="media/image46.png"/><Relationship Id="rId92" Type="http://schemas.openxmlformats.org/officeDocument/2006/relationships/image" Target="media/image50.png"/><Relationship Id="rId15" Type="http://schemas.openxmlformats.org/officeDocument/2006/relationships/image" Target="media/image79.png"/><Relationship Id="rId14" Type="http://schemas.openxmlformats.org/officeDocument/2006/relationships/image" Target="media/image64.png"/><Relationship Id="rId17" Type="http://schemas.openxmlformats.org/officeDocument/2006/relationships/image" Target="media/image80.png"/><Relationship Id="rId16" Type="http://schemas.openxmlformats.org/officeDocument/2006/relationships/image" Target="media/image75.png"/><Relationship Id="rId19" Type="http://schemas.openxmlformats.org/officeDocument/2006/relationships/image" Target="media/image81.png"/><Relationship Id="rId18" Type="http://schemas.openxmlformats.org/officeDocument/2006/relationships/image" Target="media/image82.png"/><Relationship Id="rId84" Type="http://schemas.openxmlformats.org/officeDocument/2006/relationships/image" Target="media/image61.png"/><Relationship Id="rId83" Type="http://schemas.openxmlformats.org/officeDocument/2006/relationships/image" Target="media/image57.png"/><Relationship Id="rId86" Type="http://schemas.openxmlformats.org/officeDocument/2006/relationships/image" Target="media/image51.png"/><Relationship Id="rId85" Type="http://schemas.openxmlformats.org/officeDocument/2006/relationships/image" Target="media/image60.png"/><Relationship Id="rId88" Type="http://schemas.openxmlformats.org/officeDocument/2006/relationships/image" Target="media/image56.png"/><Relationship Id="rId87" Type="http://schemas.openxmlformats.org/officeDocument/2006/relationships/image" Target="media/image48.png"/><Relationship Id="rId89" Type="http://schemas.openxmlformats.org/officeDocument/2006/relationships/image" Target="media/image40.png"/><Relationship Id="rId80" Type="http://schemas.openxmlformats.org/officeDocument/2006/relationships/image" Target="media/image59.png"/><Relationship Id="rId82" Type="http://schemas.openxmlformats.org/officeDocument/2006/relationships/image" Target="media/image45.png"/><Relationship Id="rId81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4.png"/><Relationship Id="rId8" Type="http://schemas.openxmlformats.org/officeDocument/2006/relationships/image" Target="media/image66.png"/><Relationship Id="rId73" Type="http://schemas.openxmlformats.org/officeDocument/2006/relationships/image" Target="media/image31.png"/><Relationship Id="rId72" Type="http://schemas.openxmlformats.org/officeDocument/2006/relationships/image" Target="media/image32.png"/><Relationship Id="rId75" Type="http://schemas.openxmlformats.org/officeDocument/2006/relationships/image" Target="media/image25.png"/><Relationship Id="rId74" Type="http://schemas.openxmlformats.org/officeDocument/2006/relationships/image" Target="media/image28.png"/><Relationship Id="rId77" Type="http://schemas.openxmlformats.org/officeDocument/2006/relationships/image" Target="media/image14.png"/><Relationship Id="rId76" Type="http://schemas.openxmlformats.org/officeDocument/2006/relationships/image" Target="media/image21.png"/><Relationship Id="rId79" Type="http://schemas.openxmlformats.org/officeDocument/2006/relationships/image" Target="media/image49.png"/><Relationship Id="rId78" Type="http://schemas.openxmlformats.org/officeDocument/2006/relationships/image" Target="media/image54.png"/><Relationship Id="rId71" Type="http://schemas.openxmlformats.org/officeDocument/2006/relationships/image" Target="media/image26.png"/><Relationship Id="rId70" Type="http://schemas.openxmlformats.org/officeDocument/2006/relationships/image" Target="media/image27.png"/><Relationship Id="rId62" Type="http://schemas.openxmlformats.org/officeDocument/2006/relationships/image" Target="media/image38.png"/><Relationship Id="rId61" Type="http://schemas.openxmlformats.org/officeDocument/2006/relationships/image" Target="media/image36.png"/><Relationship Id="rId64" Type="http://schemas.openxmlformats.org/officeDocument/2006/relationships/image" Target="media/image35.png"/><Relationship Id="rId63" Type="http://schemas.openxmlformats.org/officeDocument/2006/relationships/image" Target="media/image39.png"/><Relationship Id="rId66" Type="http://schemas.openxmlformats.org/officeDocument/2006/relationships/image" Target="media/image33.png"/><Relationship Id="rId65" Type="http://schemas.openxmlformats.org/officeDocument/2006/relationships/image" Target="media/image41.png"/><Relationship Id="rId68" Type="http://schemas.openxmlformats.org/officeDocument/2006/relationships/image" Target="media/image22.png"/><Relationship Id="rId67" Type="http://schemas.openxmlformats.org/officeDocument/2006/relationships/image" Target="media/image24.png"/><Relationship Id="rId60" Type="http://schemas.openxmlformats.org/officeDocument/2006/relationships/image" Target="media/image58.png"/><Relationship Id="rId69" Type="http://schemas.openxmlformats.org/officeDocument/2006/relationships/image" Target="media/image23.png"/><Relationship Id="rId51" Type="http://schemas.openxmlformats.org/officeDocument/2006/relationships/image" Target="media/image1.png"/><Relationship Id="rId50" Type="http://schemas.openxmlformats.org/officeDocument/2006/relationships/image" Target="media/image19.png"/><Relationship Id="rId53" Type="http://schemas.openxmlformats.org/officeDocument/2006/relationships/image" Target="media/image6.png"/><Relationship Id="rId52" Type="http://schemas.openxmlformats.org/officeDocument/2006/relationships/image" Target="media/image13.png"/><Relationship Id="rId55" Type="http://schemas.openxmlformats.org/officeDocument/2006/relationships/image" Target="media/image10.png"/><Relationship Id="rId54" Type="http://schemas.openxmlformats.org/officeDocument/2006/relationships/image" Target="media/image4.png"/><Relationship Id="rId57" Type="http://schemas.openxmlformats.org/officeDocument/2006/relationships/image" Target="media/image30.png"/><Relationship Id="rId56" Type="http://schemas.openxmlformats.org/officeDocument/2006/relationships/image" Target="media/image42.png"/><Relationship Id="rId59" Type="http://schemas.openxmlformats.org/officeDocument/2006/relationships/image" Target="media/image37.png"/><Relationship Id="rId5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Z27MsNPOvwjDP2Jr4rgoFQe78w==">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2023-10-04T14:06:00Z</dcterms:created>
  <dc:creator>Auxlia Rani Arockiasamy</dc:creator>
</cp:coreProperties>
</file>